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du wp14">
  <w:body>
    <w:p w:rsidRPr="00620271" w:rsidR="00662E73" w:rsidP="004B3D2B" w:rsidRDefault="00901C63" w14:paraId="7023C472" w14:textId="2137D63F">
      <w:pPr>
        <w:jc w:val="center"/>
        <w:rPr>
          <w:rFonts w:cs="Times New Roman"/>
          <w:b/>
          <w:bCs/>
          <w:sz w:val="48"/>
          <w:szCs w:val="48"/>
        </w:rPr>
      </w:pPr>
      <w:commentRangeStart w:id="0"/>
      <w:r w:rsidRPr="00620271">
        <w:rPr>
          <w:rFonts w:cs="Times New Roman"/>
          <w:b/>
          <w:bCs/>
          <w:sz w:val="48"/>
          <w:szCs w:val="48"/>
        </w:rPr>
        <w:t xml:space="preserve">205 </w:t>
      </w:r>
      <w:commentRangeEnd w:id="0"/>
      <w:r>
        <w:rPr>
          <w:rStyle w:val="CommentReference"/>
        </w:rPr>
        <w:commentReference w:id="0"/>
      </w:r>
      <w:r w:rsidRPr="00620271">
        <w:rPr>
          <w:rFonts w:cs="Times New Roman"/>
          <w:b/>
          <w:bCs/>
          <w:sz w:val="48"/>
          <w:szCs w:val="48"/>
        </w:rPr>
        <w:t xml:space="preserve">- </w:t>
      </w:r>
      <w:r w:rsidRPr="00620271" w:rsidR="008C7B46">
        <w:rPr>
          <w:rFonts w:cs="Times New Roman"/>
          <w:b/>
          <w:bCs/>
          <w:sz w:val="48"/>
          <w:szCs w:val="48"/>
        </w:rPr>
        <w:t xml:space="preserve">Assistive Robotic Aid for </w:t>
      </w:r>
      <w:r w:rsidRPr="00620271">
        <w:rPr>
          <w:rFonts w:cs="Times New Roman"/>
          <w:b/>
          <w:bCs/>
          <w:sz w:val="48"/>
          <w:szCs w:val="48"/>
        </w:rPr>
        <w:t>P</w:t>
      </w:r>
      <w:r w:rsidRPr="00620271" w:rsidR="008C7B46">
        <w:rPr>
          <w:rFonts w:cs="Times New Roman"/>
          <w:b/>
          <w:bCs/>
          <w:sz w:val="48"/>
          <w:szCs w:val="48"/>
        </w:rPr>
        <w:t>eople with Duchenne Muscular Dystrophy</w:t>
      </w:r>
    </w:p>
    <w:p w:rsidRPr="00620271" w:rsidR="004B3D2B" w:rsidP="004B3D2B" w:rsidRDefault="004B3D2B" w14:paraId="37214F9E" w14:textId="77777777">
      <w:pPr>
        <w:jc w:val="center"/>
        <w:rPr>
          <w:rFonts w:cs="Times New Roman"/>
          <w:b/>
          <w:bCs/>
          <w:sz w:val="32"/>
          <w:szCs w:val="32"/>
        </w:rPr>
      </w:pPr>
    </w:p>
    <w:p w:rsidRPr="00620271" w:rsidR="004B3D2B" w:rsidP="004B3D2B" w:rsidRDefault="004B3D2B" w14:paraId="326C6407" w14:textId="77777777">
      <w:pPr>
        <w:jc w:val="center"/>
        <w:rPr>
          <w:rFonts w:cs="Times New Roman"/>
          <w:b/>
          <w:bCs/>
          <w:sz w:val="32"/>
          <w:szCs w:val="32"/>
        </w:rPr>
      </w:pPr>
    </w:p>
    <w:p w:rsidRPr="00620271" w:rsidR="008C7B46" w:rsidP="00810E38" w:rsidRDefault="00901C63" w14:paraId="5AA568D1" w14:textId="4D8C4D5C">
      <w:pPr>
        <w:jc w:val="center"/>
        <w:rPr>
          <w:rFonts w:cs="Times New Roman"/>
        </w:rPr>
      </w:pPr>
      <w:r w:rsidRPr="00620271">
        <w:rPr>
          <w:rFonts w:cs="Times New Roman"/>
          <w:b/>
        </w:rPr>
        <w:t>Sponsor:</w:t>
      </w:r>
      <w:r w:rsidRPr="00620271" w:rsidR="009458BD">
        <w:rPr>
          <w:rFonts w:cs="Times New Roman"/>
        </w:rPr>
        <w:t xml:space="preserve"> Parent Project Muscular Dystrophy</w:t>
      </w:r>
      <w:r w:rsidRPr="00620271" w:rsidR="00B47D2C">
        <w:rPr>
          <w:rFonts w:cs="Times New Roman"/>
        </w:rPr>
        <w:t xml:space="preserve"> (PPMD)</w:t>
      </w:r>
    </w:p>
    <w:p w:rsidRPr="00620271" w:rsidR="009458BD" w:rsidP="00810E38" w:rsidRDefault="009458BD" w14:paraId="26E451BB" w14:textId="42EAD2C7">
      <w:pPr>
        <w:jc w:val="center"/>
        <w:rPr>
          <w:rFonts w:cs="Times New Roman"/>
        </w:rPr>
      </w:pPr>
      <w:r w:rsidRPr="00620271">
        <w:rPr>
          <w:rFonts w:cs="Times New Roman"/>
          <w:b/>
        </w:rPr>
        <w:t>Sponsor Contact:</w:t>
      </w:r>
      <w:r w:rsidR="00C74924">
        <w:rPr>
          <w:rFonts w:cs="Times New Roman"/>
          <w:b/>
        </w:rPr>
        <w:t xml:space="preserve"> </w:t>
      </w:r>
      <w:r w:rsidR="00C74924">
        <w:rPr>
          <w:rFonts w:cs="Times New Roman"/>
          <w:bCs/>
        </w:rPr>
        <w:t>Mr.</w:t>
      </w:r>
      <w:r w:rsidRPr="00620271">
        <w:rPr>
          <w:rFonts w:cs="Times New Roman"/>
        </w:rPr>
        <w:t xml:space="preserve"> Keith Van Houten</w:t>
      </w:r>
    </w:p>
    <w:p w:rsidRPr="00620271" w:rsidR="00200A7F" w:rsidP="00810E38" w:rsidRDefault="3C68BDED" w14:paraId="4DD8F0C4" w14:textId="574B29FB">
      <w:pPr>
        <w:jc w:val="center"/>
        <w:rPr>
          <w:rFonts w:cs="Times New Roman"/>
        </w:rPr>
      </w:pPr>
      <w:r w:rsidRPr="00620271">
        <w:rPr>
          <w:rFonts w:cs="Times New Roman"/>
          <w:b/>
        </w:rPr>
        <w:t xml:space="preserve">Faculty </w:t>
      </w:r>
      <w:r w:rsidRPr="00620271" w:rsidR="00200A7F">
        <w:rPr>
          <w:rFonts w:cs="Times New Roman"/>
          <w:b/>
        </w:rPr>
        <w:t>Advisor</w:t>
      </w:r>
      <w:r w:rsidRPr="00620271" w:rsidR="00200A7F">
        <w:rPr>
          <w:rFonts w:cs="Times New Roman"/>
        </w:rPr>
        <w:t xml:space="preserve">: </w:t>
      </w:r>
      <w:r w:rsidRPr="00620271" w:rsidR="00D31E54">
        <w:rPr>
          <w:rFonts w:cs="Times New Roman"/>
        </w:rPr>
        <w:t xml:space="preserve">Professor </w:t>
      </w:r>
      <w:r w:rsidRPr="00620271" w:rsidR="00200A7F">
        <w:rPr>
          <w:rFonts w:cs="Times New Roman"/>
        </w:rPr>
        <w:t>Stephen Moyer</w:t>
      </w:r>
    </w:p>
    <w:p w:rsidRPr="00620271" w:rsidR="00096BE9" w:rsidP="00810E38" w:rsidRDefault="00096BE9" w14:paraId="1217F684" w14:textId="77777777">
      <w:pPr>
        <w:jc w:val="center"/>
        <w:rPr>
          <w:rFonts w:cs="Times New Roman"/>
        </w:rPr>
      </w:pPr>
    </w:p>
    <w:p w:rsidRPr="00620271" w:rsidR="0064620E" w:rsidP="00810E38" w:rsidRDefault="0064620E" w14:paraId="5CA1DA27" w14:textId="62A7A7D8">
      <w:pPr>
        <w:jc w:val="center"/>
        <w:rPr>
          <w:rFonts w:cs="Times New Roman"/>
          <w:b/>
          <w:bCs/>
        </w:rPr>
      </w:pPr>
      <w:r w:rsidRPr="00620271">
        <w:rPr>
          <w:rFonts w:cs="Times New Roman"/>
          <w:b/>
          <w:bCs/>
        </w:rPr>
        <w:t>ME</w:t>
      </w:r>
      <w:r w:rsidRPr="00620271" w:rsidR="00443B9E">
        <w:rPr>
          <w:rFonts w:cs="Times New Roman"/>
          <w:b/>
          <w:bCs/>
        </w:rPr>
        <w:t xml:space="preserve"> </w:t>
      </w:r>
      <w:r w:rsidRPr="00620271">
        <w:rPr>
          <w:rFonts w:cs="Times New Roman"/>
          <w:b/>
          <w:bCs/>
        </w:rPr>
        <w:t>40</w:t>
      </w:r>
      <w:r w:rsidRPr="00620271" w:rsidR="00443B9E">
        <w:rPr>
          <w:rFonts w:cs="Times New Roman"/>
          <w:b/>
          <w:bCs/>
        </w:rPr>
        <w:t xml:space="preserve">15 </w:t>
      </w:r>
      <w:r w:rsidRPr="00620271" w:rsidR="00D17D02">
        <w:rPr>
          <w:rFonts w:cs="Times New Roman"/>
          <w:b/>
          <w:bCs/>
        </w:rPr>
        <w:t>–</w:t>
      </w:r>
      <w:r w:rsidRPr="00620271" w:rsidR="00443B9E">
        <w:rPr>
          <w:rFonts w:cs="Times New Roman"/>
          <w:b/>
          <w:bCs/>
        </w:rPr>
        <w:t xml:space="preserve"> </w:t>
      </w:r>
      <w:r w:rsidRPr="00620271" w:rsidR="00D17D02">
        <w:rPr>
          <w:rFonts w:cs="Times New Roman"/>
          <w:b/>
          <w:bCs/>
        </w:rPr>
        <w:t>Engineering Design and Project</w:t>
      </w:r>
    </w:p>
    <w:p w:rsidRPr="00620271" w:rsidR="00662E73" w:rsidP="00810E38" w:rsidRDefault="00662E73" w14:paraId="1E22723A" w14:textId="77777777">
      <w:pPr>
        <w:jc w:val="center"/>
        <w:rPr>
          <w:rFonts w:cs="Times New Roman"/>
        </w:rPr>
      </w:pPr>
    </w:p>
    <w:p w:rsidRPr="00620271" w:rsidR="00096BE9" w:rsidP="00810E38" w:rsidRDefault="00747CFD" w14:paraId="3A0FA650" w14:textId="02C2B87F">
      <w:pPr>
        <w:jc w:val="center"/>
        <w:rPr>
          <w:rFonts w:cs="Times New Roman"/>
          <w:b/>
        </w:rPr>
      </w:pPr>
      <w:r w:rsidRPr="00620271">
        <w:rPr>
          <w:rFonts w:cs="Times New Roman"/>
          <w:b/>
        </w:rPr>
        <w:t>Submittal Date</w:t>
      </w:r>
      <w:r w:rsidRPr="00620271" w:rsidR="00941373">
        <w:rPr>
          <w:rFonts w:cs="Times New Roman"/>
          <w:b/>
        </w:rPr>
        <w:t>: 10/29/2024</w:t>
      </w:r>
    </w:p>
    <w:p w:rsidRPr="00620271" w:rsidR="00747CFD" w:rsidP="00810E38" w:rsidRDefault="00747CFD" w14:paraId="788198A6" w14:textId="77777777">
      <w:pPr>
        <w:jc w:val="center"/>
        <w:rPr>
          <w:rFonts w:cs="Times New Roman"/>
          <w:b/>
          <w:color w:val="FF0000"/>
        </w:rPr>
      </w:pPr>
    </w:p>
    <w:p w:rsidRPr="00620271" w:rsidR="00662E73" w:rsidP="00810E38" w:rsidRDefault="00662E73" w14:paraId="68287576" w14:textId="77777777">
      <w:pPr>
        <w:jc w:val="center"/>
        <w:rPr>
          <w:rFonts w:cs="Times New Roman"/>
          <w:b/>
          <w:color w:val="FF0000"/>
        </w:rPr>
      </w:pPr>
    </w:p>
    <w:p w:rsidRPr="00620271" w:rsidR="00747CFD" w:rsidP="00662E73" w:rsidRDefault="00747CFD" w14:paraId="475DA487" w14:textId="3FA3ACAF">
      <w:pPr>
        <w:jc w:val="center"/>
        <w:rPr>
          <w:rFonts w:cs="Times New Roman"/>
          <w:b/>
          <w:color w:val="000000" w:themeColor="text1"/>
        </w:rPr>
      </w:pPr>
      <w:r w:rsidRPr="00620271">
        <w:rPr>
          <w:rFonts w:cs="Times New Roman"/>
          <w:b/>
          <w:color w:val="000000" w:themeColor="text1"/>
        </w:rPr>
        <w:t>Members and Roles:</w:t>
      </w:r>
    </w:p>
    <w:p w:rsidRPr="00620271" w:rsidR="00747CFD" w:rsidP="18A7CACF" w:rsidRDefault="00747CFD" w14:paraId="20E247E3" w14:textId="32FD96A2">
      <w:pPr>
        <w:jc w:val="center"/>
        <w:rPr>
          <w:rFonts w:cs="Times New Roman"/>
          <w:color w:val="000000" w:themeColor="text1"/>
        </w:rPr>
      </w:pPr>
      <w:r w:rsidRPr="00620271">
        <w:rPr>
          <w:rFonts w:cs="Times New Roman"/>
          <w:color w:val="000000" w:themeColor="text1"/>
        </w:rPr>
        <w:t xml:space="preserve">Brooke Harrington </w:t>
      </w:r>
      <w:r w:rsidRPr="00620271" w:rsidR="0051745D">
        <w:rPr>
          <w:rFonts w:cs="Times New Roman"/>
          <w:color w:val="000000" w:themeColor="text1"/>
        </w:rPr>
        <w:t>-</w:t>
      </w:r>
      <w:r w:rsidRPr="00620271">
        <w:rPr>
          <w:rFonts w:cs="Times New Roman"/>
          <w:color w:val="000000" w:themeColor="text1"/>
        </w:rPr>
        <w:t xml:space="preserve"> Team Lead</w:t>
      </w:r>
    </w:p>
    <w:p w:rsidRPr="00620271" w:rsidR="00747CFD" w:rsidP="00810E38" w:rsidRDefault="00426B34" w14:paraId="1D598F43" w14:textId="115F5208">
      <w:pPr>
        <w:jc w:val="center"/>
        <w:rPr>
          <w:rFonts w:cs="Times New Roman"/>
          <w:color w:val="000000" w:themeColor="text1"/>
        </w:rPr>
      </w:pPr>
      <w:r w:rsidRPr="00620271">
        <w:rPr>
          <w:rFonts w:cs="Times New Roman"/>
          <w:color w:val="000000" w:themeColor="text1"/>
        </w:rPr>
        <w:t>Andrew Baum - Secretary</w:t>
      </w:r>
    </w:p>
    <w:p w:rsidRPr="00620271" w:rsidR="00426B34" w:rsidP="00810E38" w:rsidRDefault="00426B34" w14:paraId="17342C59" w14:textId="0AAC6199">
      <w:pPr>
        <w:jc w:val="center"/>
        <w:rPr>
          <w:rFonts w:cs="Times New Roman"/>
          <w:color w:val="000000" w:themeColor="text1"/>
        </w:rPr>
      </w:pPr>
      <w:r w:rsidRPr="00620271">
        <w:rPr>
          <w:rFonts w:cs="Times New Roman"/>
          <w:color w:val="000000" w:themeColor="text1"/>
        </w:rPr>
        <w:t>Omar Abuljobain</w:t>
      </w:r>
      <w:r w:rsidRPr="00620271" w:rsidR="0051745D">
        <w:rPr>
          <w:rFonts w:cs="Times New Roman"/>
          <w:color w:val="000000" w:themeColor="text1"/>
        </w:rPr>
        <w:t xml:space="preserve"> </w:t>
      </w:r>
      <w:r w:rsidRPr="00620271" w:rsidR="00E818FC">
        <w:rPr>
          <w:rFonts w:cs="Times New Roman"/>
          <w:color w:val="000000" w:themeColor="text1"/>
        </w:rPr>
        <w:t>-</w:t>
      </w:r>
      <w:r w:rsidRPr="00620271" w:rsidR="0051745D">
        <w:rPr>
          <w:rFonts w:cs="Times New Roman"/>
          <w:color w:val="000000" w:themeColor="text1"/>
        </w:rPr>
        <w:t xml:space="preserve"> Treasurer</w:t>
      </w:r>
    </w:p>
    <w:p w:rsidRPr="00620271" w:rsidR="0051745D" w:rsidP="00810E38" w:rsidRDefault="0051745D" w14:paraId="246DC749" w14:textId="29A18C3A">
      <w:pPr>
        <w:jc w:val="center"/>
        <w:rPr>
          <w:rFonts w:cs="Times New Roman"/>
          <w:color w:val="000000" w:themeColor="text1"/>
        </w:rPr>
      </w:pPr>
      <w:r w:rsidRPr="00620271">
        <w:rPr>
          <w:rFonts w:cs="Times New Roman"/>
          <w:color w:val="000000" w:themeColor="text1"/>
        </w:rPr>
        <w:t xml:space="preserve">Justin Lee </w:t>
      </w:r>
      <w:r w:rsidRPr="00620271" w:rsidR="00E818FC">
        <w:rPr>
          <w:rFonts w:cs="Times New Roman"/>
          <w:color w:val="000000" w:themeColor="text1"/>
        </w:rPr>
        <w:t>-</w:t>
      </w:r>
      <w:r w:rsidRPr="00620271">
        <w:rPr>
          <w:rFonts w:cs="Times New Roman"/>
          <w:color w:val="000000" w:themeColor="text1"/>
        </w:rPr>
        <w:t xml:space="preserve"> Operations Assistant</w:t>
      </w:r>
    </w:p>
    <w:p w:rsidRPr="00620271" w:rsidR="00A817DC" w:rsidP="0079521D" w:rsidRDefault="0051745D" w14:paraId="3FB4C6D2" w14:textId="13C35237">
      <w:pPr>
        <w:jc w:val="center"/>
        <w:rPr>
          <w:rFonts w:cs="Times New Roman"/>
          <w:color w:val="000000" w:themeColor="text1"/>
        </w:rPr>
      </w:pPr>
      <w:r w:rsidRPr="00620271">
        <w:rPr>
          <w:rFonts w:cs="Times New Roman"/>
          <w:color w:val="000000" w:themeColor="text1"/>
        </w:rPr>
        <w:t xml:space="preserve">Cavan Moriarty </w:t>
      </w:r>
      <w:r w:rsidRPr="00620271" w:rsidR="00E818FC">
        <w:rPr>
          <w:rFonts w:cs="Times New Roman"/>
          <w:color w:val="000000" w:themeColor="text1"/>
        </w:rPr>
        <w:t>- Programming Lead</w:t>
      </w:r>
    </w:p>
    <w:p w:rsidRPr="00620271" w:rsidR="0079521D" w:rsidRDefault="0079521D" w14:paraId="4735BB28" w14:textId="77777777">
      <w:pPr>
        <w:rPr>
          <w:rFonts w:cs="Times New Roman"/>
          <w:color w:val="000000" w:themeColor="text1"/>
        </w:rPr>
      </w:pPr>
      <w:r w:rsidRPr="00620271">
        <w:rPr>
          <w:rFonts w:cs="Times New Roman"/>
          <w:color w:val="000000" w:themeColor="text1"/>
        </w:rPr>
        <w:br w:type="page"/>
      </w:r>
    </w:p>
    <w:p w:rsidRPr="00620271" w:rsidR="00A817DC" w:rsidP="0079521D" w:rsidRDefault="00A817DC" w14:paraId="6E141700" w14:textId="77777777">
      <w:pPr>
        <w:jc w:val="center"/>
        <w:rPr>
          <w:rFonts w:cs="Times New Roman"/>
          <w:color w:val="000000" w:themeColor="text1"/>
        </w:rPr>
      </w:pPr>
    </w:p>
    <w:sdt>
      <w:sdtPr>
        <w:id w:val="-597403878"/>
        <w:docPartObj>
          <w:docPartGallery w:val="Table of Contents"/>
          <w:docPartUnique/>
        </w:docPartObj>
        <w:rPr>
          <w:rFonts w:ascii="Aptos" w:hAnsi="Aptos" w:eastAsia="ＭＳ 明朝" w:cs="Arial" w:asciiTheme="minorAscii" w:hAnsiTheme="minorAscii" w:eastAsiaTheme="minorEastAsia" w:cstheme="minorBidi"/>
          <w:b w:val="0"/>
          <w:bCs w:val="0"/>
          <w:color w:val="auto"/>
          <w:sz w:val="24"/>
          <w:szCs w:val="24"/>
          <w:u w:val="none"/>
          <w:lang w:eastAsia="ja-JP"/>
        </w:rPr>
      </w:sdtPr>
      <w:sdtEndPr>
        <w:rPr>
          <w:rFonts w:ascii="Aptos" w:hAnsi="Aptos" w:eastAsia="ＭＳ 明朝" w:cs="Arial" w:asciiTheme="minorAscii" w:hAnsiTheme="minorAscii" w:eastAsiaTheme="minorEastAsia" w:cstheme="minorBidi"/>
          <w:b w:val="0"/>
          <w:bCs w:val="0"/>
          <w:noProof/>
          <w:color w:val="auto"/>
          <w:sz w:val="24"/>
          <w:szCs w:val="24"/>
          <w:u w:val="none"/>
          <w:lang w:eastAsia="ja-JP"/>
        </w:rPr>
      </w:sdtEndPr>
      <w:sdtContent>
        <w:p w:rsidRPr="00620271" w:rsidR="00EB3697" w:rsidRDefault="00EB3697" w14:paraId="1079423B" w14:textId="619A0EB2">
          <w:pPr>
            <w:pStyle w:val="TOCHeading"/>
            <w:rPr>
              <w:rFonts w:asciiTheme="minorHAnsi" w:hAnsiTheme="minorHAnsi"/>
            </w:rPr>
          </w:pPr>
          <w:r w:rsidRPr="00620271">
            <w:rPr>
              <w:rFonts w:asciiTheme="minorHAnsi" w:hAnsiTheme="minorHAnsi"/>
            </w:rPr>
            <w:t>Table of Contents</w:t>
          </w:r>
        </w:p>
        <w:p w:rsidR="00EF1C5F" w:rsidRDefault="00EB3697" w14:paraId="7B667D19" w14:textId="2D5DA0A6">
          <w:pPr>
            <w:pStyle w:val="TOC1"/>
            <w:tabs>
              <w:tab w:val="right" w:leader="dot" w:pos="9350"/>
            </w:tabs>
            <w:rPr>
              <w:noProof/>
              <w:kern w:val="2"/>
              <w:lang w:eastAsia="en-US"/>
              <w14:ligatures w14:val="standardContextual"/>
            </w:rPr>
          </w:pPr>
          <w:r w:rsidRPr="00620271">
            <w:fldChar w:fldCharType="begin"/>
          </w:r>
          <w:r w:rsidRPr="00620271">
            <w:instrText xml:space="preserve"> TOC \o "1-3" \h \z \u </w:instrText>
          </w:r>
          <w:r w:rsidRPr="00620271">
            <w:fldChar w:fldCharType="separate"/>
          </w:r>
          <w:hyperlink w:history="1" w:anchor="_Toc181137451">
            <w:r w:rsidRPr="00E3303B" w:rsidR="00EF1C5F">
              <w:rPr>
                <w:rStyle w:val="Hyperlink"/>
                <w:rFonts w:cs="Times New Roman"/>
                <w:noProof/>
              </w:rPr>
              <w:t>Executive Summary</w:t>
            </w:r>
            <w:r w:rsidR="00EF1C5F">
              <w:rPr>
                <w:noProof/>
                <w:webHidden/>
              </w:rPr>
              <w:tab/>
            </w:r>
            <w:r w:rsidR="00EF1C5F">
              <w:rPr>
                <w:noProof/>
                <w:webHidden/>
              </w:rPr>
              <w:fldChar w:fldCharType="begin"/>
            </w:r>
            <w:r w:rsidR="00EF1C5F">
              <w:rPr>
                <w:noProof/>
                <w:webHidden/>
              </w:rPr>
              <w:instrText xml:space="preserve"> PAGEREF _Toc181137451 \h </w:instrText>
            </w:r>
            <w:r w:rsidR="00EF1C5F">
              <w:rPr>
                <w:noProof/>
                <w:webHidden/>
              </w:rPr>
            </w:r>
            <w:r w:rsidR="00EF1C5F">
              <w:rPr>
                <w:noProof/>
                <w:webHidden/>
              </w:rPr>
              <w:fldChar w:fldCharType="separate"/>
            </w:r>
            <w:r w:rsidR="001667D8">
              <w:rPr>
                <w:noProof/>
                <w:webHidden/>
              </w:rPr>
              <w:t>4</w:t>
            </w:r>
            <w:r w:rsidR="00EF1C5F">
              <w:rPr>
                <w:noProof/>
                <w:webHidden/>
              </w:rPr>
              <w:fldChar w:fldCharType="end"/>
            </w:r>
          </w:hyperlink>
        </w:p>
        <w:p w:rsidR="00EF1C5F" w:rsidRDefault="00EF1C5F" w14:paraId="25DA20DE" w14:textId="47E27E81">
          <w:pPr>
            <w:pStyle w:val="TOC1"/>
            <w:tabs>
              <w:tab w:val="right" w:leader="dot" w:pos="9350"/>
            </w:tabs>
            <w:rPr>
              <w:noProof/>
              <w:kern w:val="2"/>
              <w:lang w:eastAsia="en-US"/>
              <w14:ligatures w14:val="standardContextual"/>
            </w:rPr>
          </w:pPr>
          <w:hyperlink w:history="1" w:anchor="_Toc181137452">
            <w:r w:rsidRPr="00E3303B">
              <w:rPr>
                <w:rStyle w:val="Hyperlink"/>
                <w:rFonts w:cs="Times New Roman"/>
                <w:noProof/>
              </w:rPr>
              <w:t>Background</w:t>
            </w:r>
            <w:r>
              <w:rPr>
                <w:noProof/>
                <w:webHidden/>
              </w:rPr>
              <w:tab/>
            </w:r>
            <w:r>
              <w:rPr>
                <w:noProof/>
                <w:webHidden/>
              </w:rPr>
              <w:fldChar w:fldCharType="begin"/>
            </w:r>
            <w:r>
              <w:rPr>
                <w:noProof/>
                <w:webHidden/>
              </w:rPr>
              <w:instrText xml:space="preserve"> PAGEREF _Toc181137452 \h </w:instrText>
            </w:r>
            <w:r>
              <w:rPr>
                <w:noProof/>
                <w:webHidden/>
              </w:rPr>
            </w:r>
            <w:r>
              <w:rPr>
                <w:noProof/>
                <w:webHidden/>
              </w:rPr>
              <w:fldChar w:fldCharType="separate"/>
            </w:r>
            <w:r w:rsidR="001667D8">
              <w:rPr>
                <w:noProof/>
                <w:webHidden/>
              </w:rPr>
              <w:t>5</w:t>
            </w:r>
            <w:r>
              <w:rPr>
                <w:noProof/>
                <w:webHidden/>
              </w:rPr>
              <w:fldChar w:fldCharType="end"/>
            </w:r>
          </w:hyperlink>
        </w:p>
        <w:p w:rsidR="00EF1C5F" w:rsidRDefault="00EF1C5F" w14:paraId="3C2BB6FF" w14:textId="6556BCC5">
          <w:pPr>
            <w:pStyle w:val="TOC1"/>
            <w:tabs>
              <w:tab w:val="right" w:leader="dot" w:pos="9350"/>
            </w:tabs>
            <w:rPr>
              <w:noProof/>
              <w:kern w:val="2"/>
              <w:lang w:eastAsia="en-US"/>
              <w14:ligatures w14:val="standardContextual"/>
            </w:rPr>
          </w:pPr>
          <w:hyperlink w:history="1" w:anchor="_Toc181137453">
            <w:r w:rsidRPr="00E3303B">
              <w:rPr>
                <w:rStyle w:val="Hyperlink"/>
                <w:rFonts w:cs="Times New Roman"/>
                <w:noProof/>
              </w:rPr>
              <w:t>Problem Statement</w:t>
            </w:r>
            <w:r>
              <w:rPr>
                <w:noProof/>
                <w:webHidden/>
              </w:rPr>
              <w:tab/>
            </w:r>
            <w:r>
              <w:rPr>
                <w:noProof/>
                <w:webHidden/>
              </w:rPr>
              <w:fldChar w:fldCharType="begin"/>
            </w:r>
            <w:r>
              <w:rPr>
                <w:noProof/>
                <w:webHidden/>
              </w:rPr>
              <w:instrText xml:space="preserve"> PAGEREF _Toc181137453 \h </w:instrText>
            </w:r>
            <w:r>
              <w:rPr>
                <w:noProof/>
                <w:webHidden/>
              </w:rPr>
            </w:r>
            <w:r>
              <w:rPr>
                <w:noProof/>
                <w:webHidden/>
              </w:rPr>
              <w:fldChar w:fldCharType="separate"/>
            </w:r>
            <w:r w:rsidR="001667D8">
              <w:rPr>
                <w:noProof/>
                <w:webHidden/>
              </w:rPr>
              <w:t>6</w:t>
            </w:r>
            <w:r>
              <w:rPr>
                <w:noProof/>
                <w:webHidden/>
              </w:rPr>
              <w:fldChar w:fldCharType="end"/>
            </w:r>
          </w:hyperlink>
        </w:p>
        <w:p w:rsidR="00EF1C5F" w:rsidRDefault="00EF1C5F" w14:paraId="74182003" w14:textId="23A86DA0">
          <w:pPr>
            <w:pStyle w:val="TOC1"/>
            <w:tabs>
              <w:tab w:val="right" w:leader="dot" w:pos="9350"/>
            </w:tabs>
            <w:rPr>
              <w:noProof/>
              <w:kern w:val="2"/>
              <w:lang w:eastAsia="en-US"/>
              <w14:ligatures w14:val="standardContextual"/>
            </w:rPr>
          </w:pPr>
          <w:hyperlink w:history="1" w:anchor="_Toc181137454">
            <w:r w:rsidRPr="00E3303B">
              <w:rPr>
                <w:rStyle w:val="Hyperlink"/>
                <w:noProof/>
              </w:rPr>
              <w:t>Objectives and Requirements</w:t>
            </w:r>
            <w:r>
              <w:rPr>
                <w:noProof/>
                <w:webHidden/>
              </w:rPr>
              <w:tab/>
            </w:r>
            <w:r>
              <w:rPr>
                <w:noProof/>
                <w:webHidden/>
              </w:rPr>
              <w:fldChar w:fldCharType="begin"/>
            </w:r>
            <w:r>
              <w:rPr>
                <w:noProof/>
                <w:webHidden/>
              </w:rPr>
              <w:instrText xml:space="preserve"> PAGEREF _Toc181137454 \h </w:instrText>
            </w:r>
            <w:r>
              <w:rPr>
                <w:noProof/>
                <w:webHidden/>
              </w:rPr>
            </w:r>
            <w:r>
              <w:rPr>
                <w:noProof/>
                <w:webHidden/>
              </w:rPr>
              <w:fldChar w:fldCharType="separate"/>
            </w:r>
            <w:r w:rsidR="001667D8">
              <w:rPr>
                <w:noProof/>
                <w:webHidden/>
              </w:rPr>
              <w:t>7</w:t>
            </w:r>
            <w:r>
              <w:rPr>
                <w:noProof/>
                <w:webHidden/>
              </w:rPr>
              <w:fldChar w:fldCharType="end"/>
            </w:r>
          </w:hyperlink>
        </w:p>
        <w:p w:rsidR="00EF1C5F" w:rsidRDefault="00EF1C5F" w14:paraId="5C9108F3" w14:textId="15F1FB91">
          <w:pPr>
            <w:pStyle w:val="TOC2"/>
            <w:tabs>
              <w:tab w:val="right" w:leader="dot" w:pos="9350"/>
            </w:tabs>
            <w:rPr>
              <w:noProof/>
              <w:kern w:val="2"/>
              <w:lang w:eastAsia="en-US"/>
              <w14:ligatures w14:val="standardContextual"/>
            </w:rPr>
          </w:pPr>
          <w:hyperlink w:history="1" w:anchor="_Toc181137455">
            <w:r w:rsidRPr="00E3303B">
              <w:rPr>
                <w:rStyle w:val="Hyperlink"/>
                <w:noProof/>
              </w:rPr>
              <w:t>System Architecture</w:t>
            </w:r>
            <w:r>
              <w:rPr>
                <w:noProof/>
                <w:webHidden/>
              </w:rPr>
              <w:tab/>
            </w:r>
            <w:r>
              <w:rPr>
                <w:noProof/>
                <w:webHidden/>
              </w:rPr>
              <w:fldChar w:fldCharType="begin"/>
            </w:r>
            <w:r>
              <w:rPr>
                <w:noProof/>
                <w:webHidden/>
              </w:rPr>
              <w:instrText xml:space="preserve"> PAGEREF _Toc181137455 \h </w:instrText>
            </w:r>
            <w:r>
              <w:rPr>
                <w:noProof/>
                <w:webHidden/>
              </w:rPr>
            </w:r>
            <w:r>
              <w:rPr>
                <w:noProof/>
                <w:webHidden/>
              </w:rPr>
              <w:fldChar w:fldCharType="separate"/>
            </w:r>
            <w:r w:rsidR="001667D8">
              <w:rPr>
                <w:noProof/>
                <w:webHidden/>
              </w:rPr>
              <w:t>7</w:t>
            </w:r>
            <w:r>
              <w:rPr>
                <w:noProof/>
                <w:webHidden/>
              </w:rPr>
              <w:fldChar w:fldCharType="end"/>
            </w:r>
          </w:hyperlink>
        </w:p>
        <w:p w:rsidR="00EF1C5F" w:rsidRDefault="00EF1C5F" w14:paraId="431147D7" w14:textId="39413253">
          <w:pPr>
            <w:pStyle w:val="TOC2"/>
            <w:tabs>
              <w:tab w:val="right" w:leader="dot" w:pos="9350"/>
            </w:tabs>
            <w:rPr>
              <w:noProof/>
              <w:kern w:val="2"/>
              <w:lang w:eastAsia="en-US"/>
              <w14:ligatures w14:val="standardContextual"/>
            </w:rPr>
          </w:pPr>
          <w:hyperlink w:history="1" w:anchor="_Toc181137456">
            <w:r w:rsidRPr="00E3303B">
              <w:rPr>
                <w:rStyle w:val="Hyperlink"/>
                <w:rFonts w:cs="Times New Roman"/>
                <w:noProof/>
              </w:rPr>
              <w:t>System Level Objectives</w:t>
            </w:r>
            <w:r>
              <w:rPr>
                <w:noProof/>
                <w:webHidden/>
              </w:rPr>
              <w:tab/>
            </w:r>
            <w:r>
              <w:rPr>
                <w:noProof/>
                <w:webHidden/>
              </w:rPr>
              <w:fldChar w:fldCharType="begin"/>
            </w:r>
            <w:r>
              <w:rPr>
                <w:noProof/>
                <w:webHidden/>
              </w:rPr>
              <w:instrText xml:space="preserve"> PAGEREF _Toc181137456 \h </w:instrText>
            </w:r>
            <w:r>
              <w:rPr>
                <w:noProof/>
                <w:webHidden/>
              </w:rPr>
            </w:r>
            <w:r>
              <w:rPr>
                <w:noProof/>
                <w:webHidden/>
              </w:rPr>
              <w:fldChar w:fldCharType="separate"/>
            </w:r>
            <w:r w:rsidR="001667D8">
              <w:rPr>
                <w:noProof/>
                <w:webHidden/>
              </w:rPr>
              <w:t>9</w:t>
            </w:r>
            <w:r>
              <w:rPr>
                <w:noProof/>
                <w:webHidden/>
              </w:rPr>
              <w:fldChar w:fldCharType="end"/>
            </w:r>
          </w:hyperlink>
        </w:p>
        <w:p w:rsidR="00EF1C5F" w:rsidRDefault="00EF1C5F" w14:paraId="08FDDCB9" w14:textId="15CEC5EB">
          <w:pPr>
            <w:pStyle w:val="TOC2"/>
            <w:tabs>
              <w:tab w:val="right" w:leader="dot" w:pos="9350"/>
            </w:tabs>
            <w:rPr>
              <w:noProof/>
              <w:kern w:val="2"/>
              <w:lang w:eastAsia="en-US"/>
              <w14:ligatures w14:val="standardContextual"/>
            </w:rPr>
          </w:pPr>
          <w:hyperlink w:history="1" w:anchor="_Toc181137457">
            <w:r w:rsidRPr="00E3303B">
              <w:rPr>
                <w:rStyle w:val="Hyperlink"/>
                <w:rFonts w:cs="Times New Roman"/>
                <w:noProof/>
              </w:rPr>
              <w:t>Derived Requirements</w:t>
            </w:r>
            <w:r>
              <w:rPr>
                <w:noProof/>
                <w:webHidden/>
              </w:rPr>
              <w:tab/>
            </w:r>
            <w:r>
              <w:rPr>
                <w:noProof/>
                <w:webHidden/>
              </w:rPr>
              <w:fldChar w:fldCharType="begin"/>
            </w:r>
            <w:r>
              <w:rPr>
                <w:noProof/>
                <w:webHidden/>
              </w:rPr>
              <w:instrText xml:space="preserve"> PAGEREF _Toc181137457 \h </w:instrText>
            </w:r>
            <w:r>
              <w:rPr>
                <w:noProof/>
                <w:webHidden/>
              </w:rPr>
            </w:r>
            <w:r>
              <w:rPr>
                <w:noProof/>
                <w:webHidden/>
              </w:rPr>
              <w:fldChar w:fldCharType="separate"/>
            </w:r>
            <w:r w:rsidR="001667D8">
              <w:rPr>
                <w:noProof/>
                <w:webHidden/>
              </w:rPr>
              <w:t>9</w:t>
            </w:r>
            <w:r>
              <w:rPr>
                <w:noProof/>
                <w:webHidden/>
              </w:rPr>
              <w:fldChar w:fldCharType="end"/>
            </w:r>
          </w:hyperlink>
        </w:p>
        <w:p w:rsidR="00EF1C5F" w:rsidRDefault="00EF1C5F" w14:paraId="0E0961FA" w14:textId="5A65C224">
          <w:pPr>
            <w:pStyle w:val="TOC1"/>
            <w:tabs>
              <w:tab w:val="right" w:leader="dot" w:pos="9350"/>
            </w:tabs>
            <w:rPr>
              <w:noProof/>
              <w:kern w:val="2"/>
              <w:lang w:eastAsia="en-US"/>
              <w14:ligatures w14:val="standardContextual"/>
            </w:rPr>
          </w:pPr>
          <w:hyperlink w:history="1" w:anchor="_Toc181137458">
            <w:r w:rsidRPr="00E3303B">
              <w:rPr>
                <w:rStyle w:val="Hyperlink"/>
                <w:rFonts w:cs="Times New Roman"/>
                <w:noProof/>
              </w:rPr>
              <w:t>Conceptual Design</w:t>
            </w:r>
            <w:r>
              <w:rPr>
                <w:noProof/>
                <w:webHidden/>
              </w:rPr>
              <w:tab/>
            </w:r>
            <w:r>
              <w:rPr>
                <w:noProof/>
                <w:webHidden/>
              </w:rPr>
              <w:fldChar w:fldCharType="begin"/>
            </w:r>
            <w:r>
              <w:rPr>
                <w:noProof/>
                <w:webHidden/>
              </w:rPr>
              <w:instrText xml:space="preserve"> PAGEREF _Toc181137458 \h </w:instrText>
            </w:r>
            <w:r>
              <w:rPr>
                <w:noProof/>
                <w:webHidden/>
              </w:rPr>
            </w:r>
            <w:r>
              <w:rPr>
                <w:noProof/>
                <w:webHidden/>
              </w:rPr>
              <w:fldChar w:fldCharType="separate"/>
            </w:r>
            <w:r w:rsidR="001667D8">
              <w:rPr>
                <w:noProof/>
                <w:webHidden/>
              </w:rPr>
              <w:t>11</w:t>
            </w:r>
            <w:r>
              <w:rPr>
                <w:noProof/>
                <w:webHidden/>
              </w:rPr>
              <w:fldChar w:fldCharType="end"/>
            </w:r>
          </w:hyperlink>
        </w:p>
        <w:p w:rsidR="00EF1C5F" w:rsidRDefault="00EF1C5F" w14:paraId="19007336" w14:textId="7F43541B">
          <w:pPr>
            <w:pStyle w:val="TOC1"/>
            <w:tabs>
              <w:tab w:val="right" w:leader="dot" w:pos="9350"/>
            </w:tabs>
            <w:rPr>
              <w:noProof/>
              <w:kern w:val="2"/>
              <w:lang w:eastAsia="en-US"/>
              <w14:ligatures w14:val="standardContextual"/>
            </w:rPr>
          </w:pPr>
          <w:hyperlink w:history="1" w:anchor="_Toc181137459">
            <w:r w:rsidRPr="00E3303B">
              <w:rPr>
                <w:rStyle w:val="Hyperlink"/>
                <w:rFonts w:cs="Times New Roman"/>
                <w:noProof/>
              </w:rPr>
              <w:t>Preliminary Design</w:t>
            </w:r>
            <w:r>
              <w:rPr>
                <w:noProof/>
                <w:webHidden/>
              </w:rPr>
              <w:tab/>
            </w:r>
            <w:r>
              <w:rPr>
                <w:noProof/>
                <w:webHidden/>
              </w:rPr>
              <w:fldChar w:fldCharType="begin"/>
            </w:r>
            <w:r>
              <w:rPr>
                <w:noProof/>
                <w:webHidden/>
              </w:rPr>
              <w:instrText xml:space="preserve"> PAGEREF _Toc181137459 \h </w:instrText>
            </w:r>
            <w:r>
              <w:rPr>
                <w:noProof/>
                <w:webHidden/>
              </w:rPr>
            </w:r>
            <w:r>
              <w:rPr>
                <w:noProof/>
                <w:webHidden/>
              </w:rPr>
              <w:fldChar w:fldCharType="separate"/>
            </w:r>
            <w:r w:rsidR="001667D8">
              <w:rPr>
                <w:noProof/>
                <w:webHidden/>
              </w:rPr>
              <w:t>14</w:t>
            </w:r>
            <w:r>
              <w:rPr>
                <w:noProof/>
                <w:webHidden/>
              </w:rPr>
              <w:fldChar w:fldCharType="end"/>
            </w:r>
          </w:hyperlink>
        </w:p>
        <w:p w:rsidR="00EF1C5F" w:rsidRDefault="00EF1C5F" w14:paraId="4150ABB8" w14:textId="4651C48B">
          <w:pPr>
            <w:pStyle w:val="TOC2"/>
            <w:tabs>
              <w:tab w:val="right" w:leader="dot" w:pos="9350"/>
            </w:tabs>
            <w:rPr>
              <w:noProof/>
              <w:kern w:val="2"/>
              <w:lang w:eastAsia="en-US"/>
              <w14:ligatures w14:val="standardContextual"/>
            </w:rPr>
          </w:pPr>
          <w:hyperlink w:history="1" w:anchor="_Toc181137460">
            <w:r w:rsidRPr="00E3303B">
              <w:rPr>
                <w:rStyle w:val="Hyperlink"/>
                <w:rFonts w:cs="Times New Roman"/>
                <w:noProof/>
              </w:rPr>
              <w:t>System Diagram</w:t>
            </w:r>
            <w:r>
              <w:rPr>
                <w:noProof/>
                <w:webHidden/>
              </w:rPr>
              <w:tab/>
            </w:r>
            <w:r>
              <w:rPr>
                <w:noProof/>
                <w:webHidden/>
              </w:rPr>
              <w:fldChar w:fldCharType="begin"/>
            </w:r>
            <w:r>
              <w:rPr>
                <w:noProof/>
                <w:webHidden/>
              </w:rPr>
              <w:instrText xml:space="preserve"> PAGEREF _Toc181137460 \h </w:instrText>
            </w:r>
            <w:r>
              <w:rPr>
                <w:noProof/>
                <w:webHidden/>
              </w:rPr>
            </w:r>
            <w:r>
              <w:rPr>
                <w:noProof/>
                <w:webHidden/>
              </w:rPr>
              <w:fldChar w:fldCharType="separate"/>
            </w:r>
            <w:r w:rsidR="001667D8">
              <w:rPr>
                <w:noProof/>
                <w:webHidden/>
              </w:rPr>
              <w:t>14</w:t>
            </w:r>
            <w:r>
              <w:rPr>
                <w:noProof/>
                <w:webHidden/>
              </w:rPr>
              <w:fldChar w:fldCharType="end"/>
            </w:r>
          </w:hyperlink>
        </w:p>
        <w:p w:rsidR="00EF1C5F" w:rsidRDefault="00EF1C5F" w14:paraId="4ED88829" w14:textId="43F74719">
          <w:pPr>
            <w:pStyle w:val="TOC2"/>
            <w:tabs>
              <w:tab w:val="right" w:leader="dot" w:pos="9350"/>
            </w:tabs>
            <w:rPr>
              <w:noProof/>
              <w:kern w:val="2"/>
              <w:lang w:eastAsia="en-US"/>
              <w14:ligatures w14:val="standardContextual"/>
            </w:rPr>
          </w:pPr>
          <w:hyperlink w:history="1" w:anchor="_Toc181137461">
            <w:r w:rsidRPr="00E3303B">
              <w:rPr>
                <w:rStyle w:val="Hyperlink"/>
                <w:rFonts w:cs="Times New Roman"/>
                <w:noProof/>
              </w:rPr>
              <w:t>Computer-Aided Design</w:t>
            </w:r>
            <w:r>
              <w:rPr>
                <w:noProof/>
                <w:webHidden/>
              </w:rPr>
              <w:tab/>
            </w:r>
            <w:r>
              <w:rPr>
                <w:noProof/>
                <w:webHidden/>
              </w:rPr>
              <w:fldChar w:fldCharType="begin"/>
            </w:r>
            <w:r>
              <w:rPr>
                <w:noProof/>
                <w:webHidden/>
              </w:rPr>
              <w:instrText xml:space="preserve"> PAGEREF _Toc181137461 \h </w:instrText>
            </w:r>
            <w:r>
              <w:rPr>
                <w:noProof/>
                <w:webHidden/>
              </w:rPr>
            </w:r>
            <w:r>
              <w:rPr>
                <w:noProof/>
                <w:webHidden/>
              </w:rPr>
              <w:fldChar w:fldCharType="separate"/>
            </w:r>
            <w:r w:rsidR="001667D8">
              <w:rPr>
                <w:noProof/>
                <w:webHidden/>
              </w:rPr>
              <w:t>15</w:t>
            </w:r>
            <w:r>
              <w:rPr>
                <w:noProof/>
                <w:webHidden/>
              </w:rPr>
              <w:fldChar w:fldCharType="end"/>
            </w:r>
          </w:hyperlink>
        </w:p>
        <w:p w:rsidR="00EF1C5F" w:rsidRDefault="00EF1C5F" w14:paraId="63EC7053" w14:textId="4CC9415D">
          <w:pPr>
            <w:pStyle w:val="TOC2"/>
            <w:tabs>
              <w:tab w:val="right" w:leader="dot" w:pos="9350"/>
            </w:tabs>
            <w:rPr>
              <w:noProof/>
              <w:kern w:val="2"/>
              <w:lang w:eastAsia="en-US"/>
              <w14:ligatures w14:val="standardContextual"/>
            </w:rPr>
          </w:pPr>
          <w:hyperlink w:history="1" w:anchor="_Toc181137462">
            <w:r w:rsidRPr="00E3303B">
              <w:rPr>
                <w:rStyle w:val="Hyperlink"/>
                <w:rFonts w:cs="Times New Roman"/>
                <w:noProof/>
              </w:rPr>
              <w:t>Engineering Analysis and Prototyping</w:t>
            </w:r>
            <w:r>
              <w:rPr>
                <w:noProof/>
                <w:webHidden/>
              </w:rPr>
              <w:tab/>
            </w:r>
            <w:r>
              <w:rPr>
                <w:noProof/>
                <w:webHidden/>
              </w:rPr>
              <w:fldChar w:fldCharType="begin"/>
            </w:r>
            <w:r>
              <w:rPr>
                <w:noProof/>
                <w:webHidden/>
              </w:rPr>
              <w:instrText xml:space="preserve"> PAGEREF _Toc181137462 \h </w:instrText>
            </w:r>
            <w:r>
              <w:rPr>
                <w:noProof/>
                <w:webHidden/>
              </w:rPr>
            </w:r>
            <w:r>
              <w:rPr>
                <w:noProof/>
                <w:webHidden/>
              </w:rPr>
              <w:fldChar w:fldCharType="separate"/>
            </w:r>
            <w:r w:rsidR="001667D8">
              <w:rPr>
                <w:noProof/>
                <w:webHidden/>
              </w:rPr>
              <w:t>22</w:t>
            </w:r>
            <w:r>
              <w:rPr>
                <w:noProof/>
                <w:webHidden/>
              </w:rPr>
              <w:fldChar w:fldCharType="end"/>
            </w:r>
          </w:hyperlink>
        </w:p>
        <w:p w:rsidRPr="00EF1C5F" w:rsidR="00EF1C5F" w:rsidRDefault="00EF1C5F" w14:paraId="009DFB6B" w14:textId="4A8ED295">
          <w:pPr>
            <w:pStyle w:val="TOC3"/>
            <w:rPr>
              <w:b w:val="0"/>
              <w:bCs w:val="0"/>
              <w:kern w:val="2"/>
              <w:lang w:eastAsia="en-US"/>
              <w14:ligatures w14:val="standardContextual"/>
            </w:rPr>
          </w:pPr>
          <w:hyperlink w:history="1" w:anchor="_Toc181137463">
            <w:r w:rsidRPr="00EF1C5F">
              <w:rPr>
                <w:rStyle w:val="Hyperlink"/>
                <w:b w:val="0"/>
                <w:bCs w:val="0"/>
              </w:rPr>
              <w:t>Electrical</w:t>
            </w:r>
            <w:r w:rsidRPr="00EF1C5F">
              <w:rPr>
                <w:b w:val="0"/>
                <w:bCs w:val="0"/>
                <w:webHidden/>
              </w:rPr>
              <w:tab/>
            </w:r>
            <w:r w:rsidRPr="00EF1C5F">
              <w:rPr>
                <w:b w:val="0"/>
                <w:bCs w:val="0"/>
                <w:webHidden/>
              </w:rPr>
              <w:fldChar w:fldCharType="begin"/>
            </w:r>
            <w:r w:rsidRPr="00EF1C5F">
              <w:rPr>
                <w:b w:val="0"/>
                <w:bCs w:val="0"/>
                <w:webHidden/>
              </w:rPr>
              <w:instrText xml:space="preserve"> PAGEREF _Toc181137463 \h </w:instrText>
            </w:r>
            <w:r w:rsidRPr="00EF1C5F">
              <w:rPr>
                <w:b w:val="0"/>
                <w:bCs w:val="0"/>
                <w:webHidden/>
              </w:rPr>
            </w:r>
            <w:r w:rsidRPr="00EF1C5F">
              <w:rPr>
                <w:b w:val="0"/>
                <w:bCs w:val="0"/>
                <w:webHidden/>
              </w:rPr>
              <w:fldChar w:fldCharType="separate"/>
            </w:r>
            <w:r w:rsidR="001667D8">
              <w:rPr>
                <w:b w:val="0"/>
                <w:bCs w:val="0"/>
                <w:webHidden/>
              </w:rPr>
              <w:t>24</w:t>
            </w:r>
            <w:r w:rsidRPr="00EF1C5F">
              <w:rPr>
                <w:b w:val="0"/>
                <w:bCs w:val="0"/>
                <w:webHidden/>
              </w:rPr>
              <w:fldChar w:fldCharType="end"/>
            </w:r>
          </w:hyperlink>
        </w:p>
        <w:p w:rsidRPr="00EF1C5F" w:rsidR="00EF1C5F" w:rsidRDefault="00EF1C5F" w14:paraId="47C2F47D" w14:textId="57EE411C">
          <w:pPr>
            <w:pStyle w:val="TOC3"/>
            <w:rPr>
              <w:b w:val="0"/>
              <w:bCs w:val="0"/>
              <w:kern w:val="2"/>
              <w:lang w:eastAsia="en-US"/>
              <w14:ligatures w14:val="standardContextual"/>
            </w:rPr>
          </w:pPr>
          <w:hyperlink w:history="1" w:anchor="_Toc181137464">
            <w:r w:rsidRPr="00EF1C5F">
              <w:rPr>
                <w:rStyle w:val="Hyperlink"/>
                <w:b w:val="0"/>
                <w:bCs w:val="0"/>
              </w:rPr>
              <w:t>Structural</w:t>
            </w:r>
            <w:r w:rsidRPr="00EF1C5F">
              <w:rPr>
                <w:b w:val="0"/>
                <w:bCs w:val="0"/>
                <w:webHidden/>
              </w:rPr>
              <w:tab/>
            </w:r>
            <w:r w:rsidRPr="00EF1C5F">
              <w:rPr>
                <w:b w:val="0"/>
                <w:bCs w:val="0"/>
                <w:webHidden/>
              </w:rPr>
              <w:fldChar w:fldCharType="begin"/>
            </w:r>
            <w:r w:rsidRPr="00EF1C5F">
              <w:rPr>
                <w:b w:val="0"/>
                <w:bCs w:val="0"/>
                <w:webHidden/>
              </w:rPr>
              <w:instrText xml:space="preserve"> PAGEREF _Toc181137464 \h </w:instrText>
            </w:r>
            <w:r w:rsidRPr="00EF1C5F">
              <w:rPr>
                <w:b w:val="0"/>
                <w:bCs w:val="0"/>
                <w:webHidden/>
              </w:rPr>
            </w:r>
            <w:r w:rsidRPr="00EF1C5F">
              <w:rPr>
                <w:b w:val="0"/>
                <w:bCs w:val="0"/>
                <w:webHidden/>
              </w:rPr>
              <w:fldChar w:fldCharType="separate"/>
            </w:r>
            <w:r w:rsidR="001667D8">
              <w:rPr>
                <w:b w:val="0"/>
                <w:bCs w:val="0"/>
                <w:webHidden/>
              </w:rPr>
              <w:t>25</w:t>
            </w:r>
            <w:r w:rsidRPr="00EF1C5F">
              <w:rPr>
                <w:b w:val="0"/>
                <w:bCs w:val="0"/>
                <w:webHidden/>
              </w:rPr>
              <w:fldChar w:fldCharType="end"/>
            </w:r>
          </w:hyperlink>
        </w:p>
        <w:p w:rsidR="00EF1C5F" w:rsidRDefault="00EF1C5F" w14:paraId="1D2A373B" w14:textId="6A6D4338">
          <w:pPr>
            <w:pStyle w:val="TOC1"/>
            <w:tabs>
              <w:tab w:val="right" w:leader="dot" w:pos="9350"/>
            </w:tabs>
            <w:rPr>
              <w:noProof/>
              <w:kern w:val="2"/>
              <w:lang w:eastAsia="en-US"/>
              <w14:ligatures w14:val="standardContextual"/>
            </w:rPr>
          </w:pPr>
          <w:hyperlink w:history="1" w:anchor="_Toc181137465">
            <w:r w:rsidRPr="00E3303B">
              <w:rPr>
                <w:rStyle w:val="Hyperlink"/>
                <w:noProof/>
              </w:rPr>
              <w:t>Risk and Mitigation Plan</w:t>
            </w:r>
            <w:r>
              <w:rPr>
                <w:noProof/>
                <w:webHidden/>
              </w:rPr>
              <w:tab/>
            </w:r>
            <w:r>
              <w:rPr>
                <w:noProof/>
                <w:webHidden/>
              </w:rPr>
              <w:fldChar w:fldCharType="begin"/>
            </w:r>
            <w:r>
              <w:rPr>
                <w:noProof/>
                <w:webHidden/>
              </w:rPr>
              <w:instrText xml:space="preserve"> PAGEREF _Toc181137465 \h </w:instrText>
            </w:r>
            <w:r>
              <w:rPr>
                <w:noProof/>
                <w:webHidden/>
              </w:rPr>
            </w:r>
            <w:r>
              <w:rPr>
                <w:noProof/>
                <w:webHidden/>
              </w:rPr>
              <w:fldChar w:fldCharType="separate"/>
            </w:r>
            <w:r w:rsidR="001667D8">
              <w:rPr>
                <w:noProof/>
                <w:webHidden/>
              </w:rPr>
              <w:t>26</w:t>
            </w:r>
            <w:r>
              <w:rPr>
                <w:noProof/>
                <w:webHidden/>
              </w:rPr>
              <w:fldChar w:fldCharType="end"/>
            </w:r>
          </w:hyperlink>
        </w:p>
        <w:p w:rsidR="00EF1C5F" w:rsidRDefault="00EF1C5F" w14:paraId="77958CE0" w14:textId="55DD3D15">
          <w:pPr>
            <w:pStyle w:val="TOC1"/>
            <w:tabs>
              <w:tab w:val="right" w:leader="dot" w:pos="9350"/>
            </w:tabs>
            <w:rPr>
              <w:noProof/>
              <w:kern w:val="2"/>
              <w:lang w:eastAsia="en-US"/>
              <w14:ligatures w14:val="standardContextual"/>
            </w:rPr>
          </w:pPr>
          <w:hyperlink w:history="1" w:anchor="_Toc181137466">
            <w:r w:rsidRPr="00E3303B">
              <w:rPr>
                <w:rStyle w:val="Hyperlink"/>
                <w:noProof/>
              </w:rPr>
              <w:t>Project Management</w:t>
            </w:r>
            <w:r>
              <w:rPr>
                <w:noProof/>
                <w:webHidden/>
              </w:rPr>
              <w:tab/>
            </w:r>
            <w:r>
              <w:rPr>
                <w:noProof/>
                <w:webHidden/>
              </w:rPr>
              <w:fldChar w:fldCharType="begin"/>
            </w:r>
            <w:r>
              <w:rPr>
                <w:noProof/>
                <w:webHidden/>
              </w:rPr>
              <w:instrText xml:space="preserve"> PAGEREF _Toc181137466 \h </w:instrText>
            </w:r>
            <w:r>
              <w:rPr>
                <w:noProof/>
                <w:webHidden/>
              </w:rPr>
            </w:r>
            <w:r>
              <w:rPr>
                <w:noProof/>
                <w:webHidden/>
              </w:rPr>
              <w:fldChar w:fldCharType="separate"/>
            </w:r>
            <w:r w:rsidR="001667D8">
              <w:rPr>
                <w:noProof/>
                <w:webHidden/>
              </w:rPr>
              <w:t>27</w:t>
            </w:r>
            <w:r>
              <w:rPr>
                <w:noProof/>
                <w:webHidden/>
              </w:rPr>
              <w:fldChar w:fldCharType="end"/>
            </w:r>
          </w:hyperlink>
        </w:p>
        <w:p w:rsidR="00EF1C5F" w:rsidRDefault="00EF1C5F" w14:paraId="3F4A614A" w14:textId="152442A5">
          <w:pPr>
            <w:pStyle w:val="TOC2"/>
            <w:tabs>
              <w:tab w:val="right" w:leader="dot" w:pos="9350"/>
            </w:tabs>
            <w:rPr>
              <w:noProof/>
              <w:kern w:val="2"/>
              <w:lang w:eastAsia="en-US"/>
              <w14:ligatures w14:val="standardContextual"/>
            </w:rPr>
          </w:pPr>
          <w:hyperlink w:history="1" w:anchor="_Toc181137467">
            <w:r w:rsidRPr="00E3303B">
              <w:rPr>
                <w:rStyle w:val="Hyperlink"/>
                <w:noProof/>
              </w:rPr>
              <w:t>Schedule</w:t>
            </w:r>
            <w:r>
              <w:rPr>
                <w:noProof/>
                <w:webHidden/>
              </w:rPr>
              <w:tab/>
            </w:r>
            <w:r>
              <w:rPr>
                <w:noProof/>
                <w:webHidden/>
              </w:rPr>
              <w:fldChar w:fldCharType="begin"/>
            </w:r>
            <w:r>
              <w:rPr>
                <w:noProof/>
                <w:webHidden/>
              </w:rPr>
              <w:instrText xml:space="preserve"> PAGEREF _Toc181137467 \h </w:instrText>
            </w:r>
            <w:r>
              <w:rPr>
                <w:noProof/>
                <w:webHidden/>
              </w:rPr>
            </w:r>
            <w:r>
              <w:rPr>
                <w:noProof/>
                <w:webHidden/>
              </w:rPr>
              <w:fldChar w:fldCharType="separate"/>
            </w:r>
            <w:r w:rsidR="001667D8">
              <w:rPr>
                <w:noProof/>
                <w:webHidden/>
              </w:rPr>
              <w:t>27</w:t>
            </w:r>
            <w:r>
              <w:rPr>
                <w:noProof/>
                <w:webHidden/>
              </w:rPr>
              <w:fldChar w:fldCharType="end"/>
            </w:r>
          </w:hyperlink>
        </w:p>
        <w:p w:rsidR="00EF1C5F" w:rsidRDefault="00EF1C5F" w14:paraId="23832DB9" w14:textId="2511E325">
          <w:pPr>
            <w:pStyle w:val="TOC2"/>
            <w:tabs>
              <w:tab w:val="right" w:leader="dot" w:pos="9350"/>
            </w:tabs>
            <w:rPr>
              <w:noProof/>
              <w:kern w:val="2"/>
              <w:lang w:eastAsia="en-US"/>
              <w14:ligatures w14:val="standardContextual"/>
            </w:rPr>
          </w:pPr>
          <w:hyperlink w:history="1" w:anchor="_Toc181137468">
            <w:r w:rsidRPr="00E3303B">
              <w:rPr>
                <w:rStyle w:val="Hyperlink"/>
                <w:noProof/>
              </w:rPr>
              <w:t>Budget</w:t>
            </w:r>
            <w:r>
              <w:rPr>
                <w:noProof/>
                <w:webHidden/>
              </w:rPr>
              <w:tab/>
            </w:r>
            <w:r>
              <w:rPr>
                <w:noProof/>
                <w:webHidden/>
              </w:rPr>
              <w:fldChar w:fldCharType="begin"/>
            </w:r>
            <w:r>
              <w:rPr>
                <w:noProof/>
                <w:webHidden/>
              </w:rPr>
              <w:instrText xml:space="preserve"> PAGEREF _Toc181137468 \h </w:instrText>
            </w:r>
            <w:r>
              <w:rPr>
                <w:noProof/>
                <w:webHidden/>
              </w:rPr>
            </w:r>
            <w:r>
              <w:rPr>
                <w:noProof/>
                <w:webHidden/>
              </w:rPr>
              <w:fldChar w:fldCharType="separate"/>
            </w:r>
            <w:r w:rsidR="001667D8">
              <w:rPr>
                <w:noProof/>
                <w:webHidden/>
              </w:rPr>
              <w:t>29</w:t>
            </w:r>
            <w:r>
              <w:rPr>
                <w:noProof/>
                <w:webHidden/>
              </w:rPr>
              <w:fldChar w:fldCharType="end"/>
            </w:r>
          </w:hyperlink>
        </w:p>
        <w:p w:rsidR="00EF1C5F" w:rsidRDefault="00EF1C5F" w14:paraId="7A7DE3E0" w14:textId="55082EA0">
          <w:pPr>
            <w:pStyle w:val="TOC1"/>
            <w:tabs>
              <w:tab w:val="right" w:leader="dot" w:pos="9350"/>
            </w:tabs>
            <w:rPr>
              <w:noProof/>
              <w:kern w:val="2"/>
              <w:lang w:eastAsia="en-US"/>
              <w14:ligatures w14:val="standardContextual"/>
            </w:rPr>
          </w:pPr>
          <w:hyperlink w:history="1" w:anchor="_Toc181137469">
            <w:r w:rsidRPr="00E3303B">
              <w:rPr>
                <w:rStyle w:val="Hyperlink"/>
                <w:noProof/>
              </w:rPr>
              <w:t>Conclusions and Future Work</w:t>
            </w:r>
            <w:r>
              <w:rPr>
                <w:noProof/>
                <w:webHidden/>
              </w:rPr>
              <w:tab/>
            </w:r>
            <w:r>
              <w:rPr>
                <w:noProof/>
                <w:webHidden/>
              </w:rPr>
              <w:fldChar w:fldCharType="begin"/>
            </w:r>
            <w:r>
              <w:rPr>
                <w:noProof/>
                <w:webHidden/>
              </w:rPr>
              <w:instrText xml:space="preserve"> PAGEREF _Toc181137469 \h </w:instrText>
            </w:r>
            <w:r>
              <w:rPr>
                <w:noProof/>
                <w:webHidden/>
              </w:rPr>
            </w:r>
            <w:r>
              <w:rPr>
                <w:noProof/>
                <w:webHidden/>
              </w:rPr>
              <w:fldChar w:fldCharType="separate"/>
            </w:r>
            <w:r w:rsidR="001667D8">
              <w:rPr>
                <w:noProof/>
                <w:webHidden/>
              </w:rPr>
              <w:t>31</w:t>
            </w:r>
            <w:r>
              <w:rPr>
                <w:noProof/>
                <w:webHidden/>
              </w:rPr>
              <w:fldChar w:fldCharType="end"/>
            </w:r>
          </w:hyperlink>
        </w:p>
        <w:p w:rsidR="00EF1C5F" w:rsidRDefault="00EF1C5F" w14:paraId="4A9C0821" w14:textId="0F82CC2E">
          <w:pPr>
            <w:pStyle w:val="TOC1"/>
            <w:tabs>
              <w:tab w:val="right" w:leader="dot" w:pos="9350"/>
            </w:tabs>
            <w:rPr>
              <w:noProof/>
              <w:kern w:val="2"/>
              <w:lang w:eastAsia="en-US"/>
              <w14:ligatures w14:val="standardContextual"/>
            </w:rPr>
          </w:pPr>
          <w:hyperlink w:history="1" w:anchor="_Toc181137470">
            <w:r w:rsidRPr="00E3303B">
              <w:rPr>
                <w:rStyle w:val="Hyperlink"/>
                <w:noProof/>
              </w:rPr>
              <w:t>References</w:t>
            </w:r>
            <w:r>
              <w:rPr>
                <w:noProof/>
                <w:webHidden/>
              </w:rPr>
              <w:tab/>
            </w:r>
            <w:r>
              <w:rPr>
                <w:noProof/>
                <w:webHidden/>
              </w:rPr>
              <w:fldChar w:fldCharType="begin"/>
            </w:r>
            <w:r>
              <w:rPr>
                <w:noProof/>
                <w:webHidden/>
              </w:rPr>
              <w:instrText xml:space="preserve"> PAGEREF _Toc181137470 \h </w:instrText>
            </w:r>
            <w:r>
              <w:rPr>
                <w:noProof/>
                <w:webHidden/>
              </w:rPr>
            </w:r>
            <w:r>
              <w:rPr>
                <w:noProof/>
                <w:webHidden/>
              </w:rPr>
              <w:fldChar w:fldCharType="separate"/>
            </w:r>
            <w:r w:rsidR="001667D8">
              <w:rPr>
                <w:noProof/>
                <w:webHidden/>
              </w:rPr>
              <w:t>33</w:t>
            </w:r>
            <w:r>
              <w:rPr>
                <w:noProof/>
                <w:webHidden/>
              </w:rPr>
              <w:fldChar w:fldCharType="end"/>
            </w:r>
          </w:hyperlink>
        </w:p>
        <w:p w:rsidR="00EF1C5F" w:rsidRDefault="00EF1C5F" w14:paraId="5EF0A849" w14:textId="4D0D5BBA">
          <w:pPr>
            <w:pStyle w:val="TOC1"/>
            <w:tabs>
              <w:tab w:val="right" w:leader="dot" w:pos="9350"/>
            </w:tabs>
            <w:rPr>
              <w:noProof/>
              <w:kern w:val="2"/>
              <w:lang w:eastAsia="en-US"/>
              <w14:ligatures w14:val="standardContextual"/>
            </w:rPr>
          </w:pPr>
          <w:hyperlink w:history="1" w:anchor="_Toc181137471">
            <w:r w:rsidRPr="00E3303B">
              <w:rPr>
                <w:rStyle w:val="Hyperlink"/>
                <w:noProof/>
              </w:rPr>
              <w:t>Appendices</w:t>
            </w:r>
            <w:r>
              <w:rPr>
                <w:noProof/>
                <w:webHidden/>
              </w:rPr>
              <w:tab/>
            </w:r>
            <w:r>
              <w:rPr>
                <w:noProof/>
                <w:webHidden/>
              </w:rPr>
              <w:fldChar w:fldCharType="begin"/>
            </w:r>
            <w:r>
              <w:rPr>
                <w:noProof/>
                <w:webHidden/>
              </w:rPr>
              <w:instrText xml:space="preserve"> PAGEREF _Toc181137471 \h </w:instrText>
            </w:r>
            <w:r>
              <w:rPr>
                <w:noProof/>
                <w:webHidden/>
              </w:rPr>
            </w:r>
            <w:r>
              <w:rPr>
                <w:noProof/>
                <w:webHidden/>
              </w:rPr>
              <w:fldChar w:fldCharType="separate"/>
            </w:r>
            <w:r w:rsidR="001667D8">
              <w:rPr>
                <w:noProof/>
                <w:webHidden/>
              </w:rPr>
              <w:t>35</w:t>
            </w:r>
            <w:r>
              <w:rPr>
                <w:noProof/>
                <w:webHidden/>
              </w:rPr>
              <w:fldChar w:fldCharType="end"/>
            </w:r>
          </w:hyperlink>
        </w:p>
        <w:p w:rsidR="00EB3697" w:rsidRDefault="00EB3697" w14:paraId="16EE8463" w14:textId="5174F19A">
          <w:r w:rsidRPr="00620271">
            <w:rPr>
              <w:b/>
              <w:bCs/>
              <w:noProof/>
            </w:rPr>
            <w:fldChar w:fldCharType="end"/>
          </w:r>
        </w:p>
      </w:sdtContent>
    </w:sdt>
    <w:p w:rsidR="00080549" w:rsidRDefault="00080549" w14:paraId="275415E5" w14:textId="77777777">
      <w:r>
        <w:br w:type="page"/>
      </w:r>
    </w:p>
    <w:p w:rsidR="00851A2B" w:rsidRDefault="00851A2B" w14:paraId="2A42D09D" w14:textId="7C367E01">
      <w:pPr>
        <w:pStyle w:val="TableofFigures"/>
        <w:tabs>
          <w:tab w:val="right" w:leader="dot" w:pos="9350"/>
        </w:tabs>
      </w:pPr>
      <w:r>
        <w:t>Table of Figures</w:t>
      </w:r>
    </w:p>
    <w:p w:rsidR="001745CC" w:rsidRDefault="00851A2B" w14:paraId="31DD1394" w14:textId="7F24AE86">
      <w:pPr>
        <w:pStyle w:val="TableofFigures"/>
        <w:tabs>
          <w:tab w:val="right" w:leader="dot" w:pos="9350"/>
        </w:tabs>
        <w:rPr>
          <w:noProof/>
          <w:kern w:val="2"/>
          <w:lang w:eastAsia="en-US"/>
          <w14:ligatures w14:val="standardContextual"/>
        </w:rPr>
      </w:pPr>
      <w:r w:rsidRPr="00620271">
        <w:fldChar w:fldCharType="begin"/>
      </w:r>
      <w:r w:rsidRPr="00620271">
        <w:instrText xml:space="preserve"> TOC \h \z \c "Figure" </w:instrText>
      </w:r>
      <w:r w:rsidRPr="00620271">
        <w:fldChar w:fldCharType="separate"/>
      </w:r>
      <w:hyperlink w:history="1" w:anchor="_Toc181135204">
        <w:r w:rsidRPr="004F74E5" w:rsidR="001745CC">
          <w:rPr>
            <w:rStyle w:val="Hyperlink"/>
            <w:noProof/>
          </w:rPr>
          <w:t>Figure 1. System Architecture</w:t>
        </w:r>
        <w:r w:rsidR="001745CC">
          <w:rPr>
            <w:noProof/>
            <w:webHidden/>
          </w:rPr>
          <w:tab/>
        </w:r>
        <w:r w:rsidR="001745CC">
          <w:rPr>
            <w:noProof/>
            <w:webHidden/>
          </w:rPr>
          <w:fldChar w:fldCharType="begin"/>
        </w:r>
        <w:r w:rsidR="001745CC">
          <w:rPr>
            <w:noProof/>
            <w:webHidden/>
          </w:rPr>
          <w:instrText xml:space="preserve"> PAGEREF _Toc181135204 \h </w:instrText>
        </w:r>
        <w:r w:rsidR="001745CC">
          <w:rPr>
            <w:noProof/>
            <w:webHidden/>
          </w:rPr>
        </w:r>
        <w:r w:rsidR="001745CC">
          <w:rPr>
            <w:noProof/>
            <w:webHidden/>
          </w:rPr>
          <w:fldChar w:fldCharType="separate"/>
        </w:r>
        <w:r w:rsidR="001667D8">
          <w:rPr>
            <w:noProof/>
            <w:webHidden/>
          </w:rPr>
          <w:t>8</w:t>
        </w:r>
        <w:r w:rsidR="001745CC">
          <w:rPr>
            <w:noProof/>
            <w:webHidden/>
          </w:rPr>
          <w:fldChar w:fldCharType="end"/>
        </w:r>
      </w:hyperlink>
    </w:p>
    <w:p w:rsidR="001745CC" w:rsidRDefault="001745CC" w14:paraId="0944E252" w14:textId="166294D3">
      <w:pPr>
        <w:pStyle w:val="TableofFigures"/>
        <w:tabs>
          <w:tab w:val="right" w:leader="dot" w:pos="9350"/>
        </w:tabs>
        <w:rPr>
          <w:noProof/>
          <w:kern w:val="2"/>
          <w:lang w:eastAsia="en-US"/>
          <w14:ligatures w14:val="standardContextual"/>
        </w:rPr>
      </w:pPr>
      <w:hyperlink w:history="1" w:anchor="_Toc181135205">
        <w:r w:rsidRPr="004F74E5">
          <w:rPr>
            <w:rStyle w:val="Hyperlink"/>
            <w:noProof/>
          </w:rPr>
          <w:t>Figure 2. Concept Screening</w:t>
        </w:r>
        <w:r>
          <w:rPr>
            <w:noProof/>
            <w:webHidden/>
          </w:rPr>
          <w:tab/>
        </w:r>
        <w:r>
          <w:rPr>
            <w:noProof/>
            <w:webHidden/>
          </w:rPr>
          <w:fldChar w:fldCharType="begin"/>
        </w:r>
        <w:r>
          <w:rPr>
            <w:noProof/>
            <w:webHidden/>
          </w:rPr>
          <w:instrText xml:space="preserve"> PAGEREF _Toc181135205 \h </w:instrText>
        </w:r>
        <w:r>
          <w:rPr>
            <w:noProof/>
            <w:webHidden/>
          </w:rPr>
        </w:r>
        <w:r>
          <w:rPr>
            <w:noProof/>
            <w:webHidden/>
          </w:rPr>
          <w:fldChar w:fldCharType="separate"/>
        </w:r>
        <w:r w:rsidR="001667D8">
          <w:rPr>
            <w:noProof/>
            <w:webHidden/>
          </w:rPr>
          <w:t>12</w:t>
        </w:r>
        <w:r>
          <w:rPr>
            <w:noProof/>
            <w:webHidden/>
          </w:rPr>
          <w:fldChar w:fldCharType="end"/>
        </w:r>
      </w:hyperlink>
    </w:p>
    <w:p w:rsidR="001745CC" w:rsidRDefault="001745CC" w14:paraId="32AB1731" w14:textId="55945B10">
      <w:pPr>
        <w:pStyle w:val="TableofFigures"/>
        <w:tabs>
          <w:tab w:val="right" w:leader="dot" w:pos="9350"/>
        </w:tabs>
        <w:rPr>
          <w:noProof/>
          <w:kern w:val="2"/>
          <w:lang w:eastAsia="en-US"/>
          <w14:ligatures w14:val="standardContextual"/>
        </w:rPr>
      </w:pPr>
      <w:hyperlink w:history="1" w:anchor="_Toc181135206">
        <w:r w:rsidRPr="004F74E5">
          <w:rPr>
            <w:rStyle w:val="Hyperlink"/>
            <w:noProof/>
          </w:rPr>
          <w:t>Figure 3. Concept Scoring</w:t>
        </w:r>
        <w:r>
          <w:rPr>
            <w:noProof/>
            <w:webHidden/>
          </w:rPr>
          <w:tab/>
        </w:r>
        <w:r>
          <w:rPr>
            <w:noProof/>
            <w:webHidden/>
          </w:rPr>
          <w:fldChar w:fldCharType="begin"/>
        </w:r>
        <w:r>
          <w:rPr>
            <w:noProof/>
            <w:webHidden/>
          </w:rPr>
          <w:instrText xml:space="preserve"> PAGEREF _Toc181135206 \h </w:instrText>
        </w:r>
        <w:r>
          <w:rPr>
            <w:noProof/>
            <w:webHidden/>
          </w:rPr>
        </w:r>
        <w:r>
          <w:rPr>
            <w:noProof/>
            <w:webHidden/>
          </w:rPr>
          <w:fldChar w:fldCharType="separate"/>
        </w:r>
        <w:r w:rsidR="001667D8">
          <w:rPr>
            <w:noProof/>
            <w:webHidden/>
          </w:rPr>
          <w:t>13</w:t>
        </w:r>
        <w:r>
          <w:rPr>
            <w:noProof/>
            <w:webHidden/>
          </w:rPr>
          <w:fldChar w:fldCharType="end"/>
        </w:r>
      </w:hyperlink>
    </w:p>
    <w:p w:rsidR="001745CC" w:rsidRDefault="001745CC" w14:paraId="68A57D81" w14:textId="53A26C96">
      <w:pPr>
        <w:pStyle w:val="TableofFigures"/>
        <w:tabs>
          <w:tab w:val="right" w:leader="dot" w:pos="9350"/>
        </w:tabs>
        <w:rPr>
          <w:noProof/>
          <w:kern w:val="2"/>
          <w:lang w:eastAsia="en-US"/>
          <w14:ligatures w14:val="standardContextual"/>
        </w:rPr>
      </w:pPr>
      <w:hyperlink w:history="1" w:anchor="_Toc181135207">
        <w:r w:rsidRPr="004F74E5">
          <w:rPr>
            <w:rStyle w:val="Hyperlink"/>
            <w:noProof/>
          </w:rPr>
          <w:t>Figure 4. Concept #1: Combo Robotic Arm</w:t>
        </w:r>
        <w:r>
          <w:rPr>
            <w:noProof/>
            <w:webHidden/>
          </w:rPr>
          <w:tab/>
        </w:r>
        <w:r>
          <w:rPr>
            <w:noProof/>
            <w:webHidden/>
          </w:rPr>
          <w:fldChar w:fldCharType="begin"/>
        </w:r>
        <w:r>
          <w:rPr>
            <w:noProof/>
            <w:webHidden/>
          </w:rPr>
          <w:instrText xml:space="preserve"> PAGEREF _Toc181135207 \h </w:instrText>
        </w:r>
        <w:r>
          <w:rPr>
            <w:noProof/>
            <w:webHidden/>
          </w:rPr>
        </w:r>
        <w:r>
          <w:rPr>
            <w:noProof/>
            <w:webHidden/>
          </w:rPr>
          <w:fldChar w:fldCharType="separate"/>
        </w:r>
        <w:r w:rsidR="001667D8">
          <w:rPr>
            <w:noProof/>
            <w:webHidden/>
          </w:rPr>
          <w:t>13</w:t>
        </w:r>
        <w:r>
          <w:rPr>
            <w:noProof/>
            <w:webHidden/>
          </w:rPr>
          <w:fldChar w:fldCharType="end"/>
        </w:r>
      </w:hyperlink>
    </w:p>
    <w:p w:rsidR="001745CC" w:rsidRDefault="001745CC" w14:paraId="2FCC9B60" w14:textId="5D6201C8">
      <w:pPr>
        <w:pStyle w:val="TableofFigures"/>
        <w:tabs>
          <w:tab w:val="right" w:leader="dot" w:pos="9350"/>
        </w:tabs>
        <w:rPr>
          <w:noProof/>
          <w:kern w:val="2"/>
          <w:lang w:eastAsia="en-US"/>
          <w14:ligatures w14:val="standardContextual"/>
        </w:rPr>
      </w:pPr>
      <w:hyperlink w:history="1" w:anchor="_Toc181135208">
        <w:r w:rsidRPr="004F74E5">
          <w:rPr>
            <w:rStyle w:val="Hyperlink"/>
            <w:noProof/>
          </w:rPr>
          <w:t>Figure 5. Concept #2 – Assistive Toolbelt</w:t>
        </w:r>
        <w:r>
          <w:rPr>
            <w:noProof/>
            <w:webHidden/>
          </w:rPr>
          <w:tab/>
        </w:r>
        <w:r>
          <w:rPr>
            <w:noProof/>
            <w:webHidden/>
          </w:rPr>
          <w:fldChar w:fldCharType="begin"/>
        </w:r>
        <w:r>
          <w:rPr>
            <w:noProof/>
            <w:webHidden/>
          </w:rPr>
          <w:instrText xml:space="preserve"> PAGEREF _Toc181135208 \h </w:instrText>
        </w:r>
        <w:r>
          <w:rPr>
            <w:noProof/>
            <w:webHidden/>
          </w:rPr>
        </w:r>
        <w:r>
          <w:rPr>
            <w:noProof/>
            <w:webHidden/>
          </w:rPr>
          <w:fldChar w:fldCharType="separate"/>
        </w:r>
        <w:r w:rsidR="001667D8">
          <w:rPr>
            <w:noProof/>
            <w:webHidden/>
          </w:rPr>
          <w:t>14</w:t>
        </w:r>
        <w:r>
          <w:rPr>
            <w:noProof/>
            <w:webHidden/>
          </w:rPr>
          <w:fldChar w:fldCharType="end"/>
        </w:r>
      </w:hyperlink>
    </w:p>
    <w:p w:rsidR="001745CC" w:rsidRDefault="001745CC" w14:paraId="57717FB9" w14:textId="4469A031">
      <w:pPr>
        <w:pStyle w:val="TableofFigures"/>
        <w:tabs>
          <w:tab w:val="right" w:leader="dot" w:pos="9350"/>
        </w:tabs>
        <w:rPr>
          <w:noProof/>
          <w:kern w:val="2"/>
          <w:lang w:eastAsia="en-US"/>
          <w14:ligatures w14:val="standardContextual"/>
        </w:rPr>
      </w:pPr>
      <w:hyperlink w:history="1" w:anchor="_Toc181135209">
        <w:r w:rsidRPr="004F74E5">
          <w:rPr>
            <w:rStyle w:val="Hyperlink"/>
            <w:noProof/>
          </w:rPr>
          <w:t>Figure 6. System Interactions</w:t>
        </w:r>
        <w:r>
          <w:rPr>
            <w:noProof/>
            <w:webHidden/>
          </w:rPr>
          <w:tab/>
        </w:r>
        <w:r>
          <w:rPr>
            <w:noProof/>
            <w:webHidden/>
          </w:rPr>
          <w:fldChar w:fldCharType="begin"/>
        </w:r>
        <w:r>
          <w:rPr>
            <w:noProof/>
            <w:webHidden/>
          </w:rPr>
          <w:instrText xml:space="preserve"> PAGEREF _Toc181135209 \h </w:instrText>
        </w:r>
        <w:r>
          <w:rPr>
            <w:noProof/>
            <w:webHidden/>
          </w:rPr>
        </w:r>
        <w:r>
          <w:rPr>
            <w:noProof/>
            <w:webHidden/>
          </w:rPr>
          <w:fldChar w:fldCharType="separate"/>
        </w:r>
        <w:r w:rsidR="001667D8">
          <w:rPr>
            <w:noProof/>
            <w:webHidden/>
          </w:rPr>
          <w:t>15</w:t>
        </w:r>
        <w:r>
          <w:rPr>
            <w:noProof/>
            <w:webHidden/>
          </w:rPr>
          <w:fldChar w:fldCharType="end"/>
        </w:r>
      </w:hyperlink>
    </w:p>
    <w:p w:rsidR="001745CC" w:rsidRDefault="001745CC" w14:paraId="383DD1D8" w14:textId="0265770A">
      <w:pPr>
        <w:pStyle w:val="TableofFigures"/>
        <w:tabs>
          <w:tab w:val="right" w:leader="dot" w:pos="9350"/>
        </w:tabs>
        <w:rPr>
          <w:noProof/>
          <w:kern w:val="2"/>
          <w:lang w:eastAsia="en-US"/>
          <w14:ligatures w14:val="standardContextual"/>
        </w:rPr>
      </w:pPr>
      <w:hyperlink w:history="1" w:anchor="_Toc181135210">
        <w:r w:rsidRPr="004F74E5">
          <w:rPr>
            <w:rStyle w:val="Hyperlink"/>
            <w:noProof/>
          </w:rPr>
          <w:t>Figure 7. Robotic Arm CAD Assembly</w:t>
        </w:r>
        <w:r>
          <w:rPr>
            <w:noProof/>
            <w:webHidden/>
          </w:rPr>
          <w:tab/>
        </w:r>
        <w:r>
          <w:rPr>
            <w:noProof/>
            <w:webHidden/>
          </w:rPr>
          <w:fldChar w:fldCharType="begin"/>
        </w:r>
        <w:r>
          <w:rPr>
            <w:noProof/>
            <w:webHidden/>
          </w:rPr>
          <w:instrText xml:space="preserve"> PAGEREF _Toc181135210 \h </w:instrText>
        </w:r>
        <w:r>
          <w:rPr>
            <w:noProof/>
            <w:webHidden/>
          </w:rPr>
        </w:r>
        <w:r>
          <w:rPr>
            <w:noProof/>
            <w:webHidden/>
          </w:rPr>
          <w:fldChar w:fldCharType="separate"/>
        </w:r>
        <w:r w:rsidR="001667D8">
          <w:rPr>
            <w:noProof/>
            <w:webHidden/>
          </w:rPr>
          <w:t>16</w:t>
        </w:r>
        <w:r>
          <w:rPr>
            <w:noProof/>
            <w:webHidden/>
          </w:rPr>
          <w:fldChar w:fldCharType="end"/>
        </w:r>
      </w:hyperlink>
    </w:p>
    <w:p w:rsidR="001745CC" w:rsidRDefault="001745CC" w14:paraId="36A82C0D" w14:textId="1E1A5C4E">
      <w:pPr>
        <w:pStyle w:val="TableofFigures"/>
        <w:tabs>
          <w:tab w:val="right" w:leader="dot" w:pos="9350"/>
        </w:tabs>
        <w:rPr>
          <w:noProof/>
          <w:kern w:val="2"/>
          <w:lang w:eastAsia="en-US"/>
          <w14:ligatures w14:val="standardContextual"/>
        </w:rPr>
      </w:pPr>
      <w:hyperlink w:history="1" w:anchor="_Toc181135211">
        <w:r w:rsidRPr="004F74E5">
          <w:rPr>
            <w:rStyle w:val="Hyperlink"/>
            <w:noProof/>
          </w:rPr>
          <w:t>Figure 8. Case and Joystick mount</w:t>
        </w:r>
        <w:r>
          <w:rPr>
            <w:noProof/>
            <w:webHidden/>
          </w:rPr>
          <w:tab/>
        </w:r>
        <w:r>
          <w:rPr>
            <w:noProof/>
            <w:webHidden/>
          </w:rPr>
          <w:fldChar w:fldCharType="begin"/>
        </w:r>
        <w:r>
          <w:rPr>
            <w:noProof/>
            <w:webHidden/>
          </w:rPr>
          <w:instrText xml:space="preserve"> PAGEREF _Toc181135211 \h </w:instrText>
        </w:r>
        <w:r>
          <w:rPr>
            <w:noProof/>
            <w:webHidden/>
          </w:rPr>
        </w:r>
        <w:r>
          <w:rPr>
            <w:noProof/>
            <w:webHidden/>
          </w:rPr>
          <w:fldChar w:fldCharType="separate"/>
        </w:r>
        <w:r w:rsidR="001667D8">
          <w:rPr>
            <w:noProof/>
            <w:webHidden/>
          </w:rPr>
          <w:t>17</w:t>
        </w:r>
        <w:r>
          <w:rPr>
            <w:noProof/>
            <w:webHidden/>
          </w:rPr>
          <w:fldChar w:fldCharType="end"/>
        </w:r>
      </w:hyperlink>
    </w:p>
    <w:p w:rsidR="001745CC" w:rsidRDefault="001745CC" w14:paraId="6CAECDBB" w14:textId="51F56A9E">
      <w:pPr>
        <w:pStyle w:val="TableofFigures"/>
        <w:tabs>
          <w:tab w:val="right" w:leader="dot" w:pos="9350"/>
        </w:tabs>
        <w:rPr>
          <w:noProof/>
          <w:kern w:val="2"/>
          <w:lang w:eastAsia="en-US"/>
          <w14:ligatures w14:val="standardContextual"/>
        </w:rPr>
      </w:pPr>
      <w:hyperlink w:history="1" w:anchor="_Toc181135212">
        <w:r w:rsidRPr="004F74E5">
          <w:rPr>
            <w:rStyle w:val="Hyperlink"/>
            <w:noProof/>
          </w:rPr>
          <w:t>Figure 9. Permobil M3 Joystick Control Interface</w:t>
        </w:r>
        <w:r>
          <w:rPr>
            <w:noProof/>
            <w:webHidden/>
          </w:rPr>
          <w:tab/>
        </w:r>
        <w:r>
          <w:rPr>
            <w:noProof/>
            <w:webHidden/>
          </w:rPr>
          <w:fldChar w:fldCharType="begin"/>
        </w:r>
        <w:r>
          <w:rPr>
            <w:noProof/>
            <w:webHidden/>
          </w:rPr>
          <w:instrText xml:space="preserve"> PAGEREF _Toc181135212 \h </w:instrText>
        </w:r>
        <w:r>
          <w:rPr>
            <w:noProof/>
            <w:webHidden/>
          </w:rPr>
        </w:r>
        <w:r>
          <w:rPr>
            <w:noProof/>
            <w:webHidden/>
          </w:rPr>
          <w:fldChar w:fldCharType="separate"/>
        </w:r>
        <w:r w:rsidR="001667D8">
          <w:rPr>
            <w:noProof/>
            <w:webHidden/>
          </w:rPr>
          <w:t>18</w:t>
        </w:r>
        <w:r>
          <w:rPr>
            <w:noProof/>
            <w:webHidden/>
          </w:rPr>
          <w:fldChar w:fldCharType="end"/>
        </w:r>
      </w:hyperlink>
    </w:p>
    <w:p w:rsidR="001745CC" w:rsidRDefault="001745CC" w14:paraId="09176511" w14:textId="01FB3EF9">
      <w:pPr>
        <w:pStyle w:val="TableofFigures"/>
        <w:tabs>
          <w:tab w:val="right" w:leader="dot" w:pos="9350"/>
        </w:tabs>
        <w:rPr>
          <w:noProof/>
          <w:kern w:val="2"/>
          <w:lang w:eastAsia="en-US"/>
          <w14:ligatures w14:val="standardContextual"/>
        </w:rPr>
      </w:pPr>
      <w:hyperlink w:history="1" w:anchor="_Toc181135213">
        <w:r w:rsidRPr="004F74E5">
          <w:rPr>
            <w:rStyle w:val="Hyperlink"/>
            <w:noProof/>
          </w:rPr>
          <w:t>Figure 10. Uni-track and Sliding Mount</w:t>
        </w:r>
        <w:r>
          <w:rPr>
            <w:noProof/>
            <w:webHidden/>
          </w:rPr>
          <w:tab/>
        </w:r>
        <w:r>
          <w:rPr>
            <w:noProof/>
            <w:webHidden/>
          </w:rPr>
          <w:fldChar w:fldCharType="begin"/>
        </w:r>
        <w:r>
          <w:rPr>
            <w:noProof/>
            <w:webHidden/>
          </w:rPr>
          <w:instrText xml:space="preserve"> PAGEREF _Toc181135213 \h </w:instrText>
        </w:r>
        <w:r>
          <w:rPr>
            <w:noProof/>
            <w:webHidden/>
          </w:rPr>
        </w:r>
        <w:r>
          <w:rPr>
            <w:noProof/>
            <w:webHidden/>
          </w:rPr>
          <w:fldChar w:fldCharType="separate"/>
        </w:r>
        <w:r w:rsidR="001667D8">
          <w:rPr>
            <w:noProof/>
            <w:webHidden/>
          </w:rPr>
          <w:t>19</w:t>
        </w:r>
        <w:r>
          <w:rPr>
            <w:noProof/>
            <w:webHidden/>
          </w:rPr>
          <w:fldChar w:fldCharType="end"/>
        </w:r>
      </w:hyperlink>
    </w:p>
    <w:p w:rsidR="001745CC" w:rsidRDefault="001745CC" w14:paraId="618CE077" w14:textId="384A0B4E">
      <w:pPr>
        <w:pStyle w:val="TableofFigures"/>
        <w:tabs>
          <w:tab w:val="right" w:leader="dot" w:pos="9350"/>
        </w:tabs>
        <w:rPr>
          <w:noProof/>
          <w:kern w:val="2"/>
          <w:lang w:eastAsia="en-US"/>
          <w14:ligatures w14:val="standardContextual"/>
        </w:rPr>
      </w:pPr>
      <w:hyperlink w:history="1" w:anchor="_Toc181135214">
        <w:r w:rsidRPr="004F74E5">
          <w:rPr>
            <w:rStyle w:val="Hyperlink"/>
            <w:noProof/>
          </w:rPr>
          <w:t>Figure 11. WaveShare RoArm-M2S Robotic Arm CAD Model Assembly</w:t>
        </w:r>
        <w:r>
          <w:rPr>
            <w:noProof/>
            <w:webHidden/>
          </w:rPr>
          <w:tab/>
        </w:r>
        <w:r>
          <w:rPr>
            <w:noProof/>
            <w:webHidden/>
          </w:rPr>
          <w:fldChar w:fldCharType="begin"/>
        </w:r>
        <w:r>
          <w:rPr>
            <w:noProof/>
            <w:webHidden/>
          </w:rPr>
          <w:instrText xml:space="preserve"> PAGEREF _Toc181135214 \h </w:instrText>
        </w:r>
        <w:r>
          <w:rPr>
            <w:noProof/>
            <w:webHidden/>
          </w:rPr>
        </w:r>
        <w:r>
          <w:rPr>
            <w:noProof/>
            <w:webHidden/>
          </w:rPr>
          <w:fldChar w:fldCharType="separate"/>
        </w:r>
        <w:r w:rsidR="001667D8">
          <w:rPr>
            <w:noProof/>
            <w:webHidden/>
          </w:rPr>
          <w:t>20</w:t>
        </w:r>
        <w:r>
          <w:rPr>
            <w:noProof/>
            <w:webHidden/>
          </w:rPr>
          <w:fldChar w:fldCharType="end"/>
        </w:r>
      </w:hyperlink>
    </w:p>
    <w:p w:rsidR="001745CC" w:rsidRDefault="001745CC" w14:paraId="748C2445" w14:textId="29B569C5">
      <w:pPr>
        <w:pStyle w:val="TableofFigures"/>
        <w:tabs>
          <w:tab w:val="right" w:leader="dot" w:pos="9350"/>
        </w:tabs>
        <w:rPr>
          <w:noProof/>
          <w:kern w:val="2"/>
          <w:lang w:eastAsia="en-US"/>
          <w14:ligatures w14:val="standardContextual"/>
        </w:rPr>
      </w:pPr>
      <w:hyperlink w:history="1" w:anchor="_Toc181135215">
        <w:r w:rsidRPr="004F74E5">
          <w:rPr>
            <w:rStyle w:val="Hyperlink"/>
            <w:noProof/>
          </w:rPr>
          <w:t>Figure 12. ESP32 Circuit Diagram</w:t>
        </w:r>
        <w:r>
          <w:rPr>
            <w:noProof/>
            <w:webHidden/>
          </w:rPr>
          <w:tab/>
        </w:r>
        <w:r>
          <w:rPr>
            <w:noProof/>
            <w:webHidden/>
          </w:rPr>
          <w:fldChar w:fldCharType="begin"/>
        </w:r>
        <w:r>
          <w:rPr>
            <w:noProof/>
            <w:webHidden/>
          </w:rPr>
          <w:instrText xml:space="preserve"> PAGEREF _Toc181135215 \h </w:instrText>
        </w:r>
        <w:r>
          <w:rPr>
            <w:noProof/>
            <w:webHidden/>
          </w:rPr>
        </w:r>
        <w:r>
          <w:rPr>
            <w:noProof/>
            <w:webHidden/>
          </w:rPr>
          <w:fldChar w:fldCharType="separate"/>
        </w:r>
        <w:r w:rsidR="001667D8">
          <w:rPr>
            <w:noProof/>
            <w:webHidden/>
          </w:rPr>
          <w:t>21</w:t>
        </w:r>
        <w:r>
          <w:rPr>
            <w:noProof/>
            <w:webHidden/>
          </w:rPr>
          <w:fldChar w:fldCharType="end"/>
        </w:r>
      </w:hyperlink>
    </w:p>
    <w:p w:rsidR="001745CC" w:rsidRDefault="001745CC" w14:paraId="3F58729D" w14:textId="4681531F">
      <w:pPr>
        <w:pStyle w:val="TableofFigures"/>
        <w:tabs>
          <w:tab w:val="right" w:leader="dot" w:pos="9350"/>
        </w:tabs>
        <w:rPr>
          <w:noProof/>
          <w:kern w:val="2"/>
          <w:lang w:eastAsia="en-US"/>
          <w14:ligatures w14:val="standardContextual"/>
        </w:rPr>
      </w:pPr>
      <w:hyperlink w:history="1" w:anchor="_Toc181135216">
        <w:r w:rsidRPr="004F74E5">
          <w:rPr>
            <w:rStyle w:val="Hyperlink"/>
            <w:noProof/>
          </w:rPr>
          <w:t>Figure 13. WaveShare RoArm-M2S Robotic Arm Joint Diagram</w:t>
        </w:r>
        <w:r>
          <w:rPr>
            <w:noProof/>
            <w:webHidden/>
          </w:rPr>
          <w:tab/>
        </w:r>
        <w:r>
          <w:rPr>
            <w:noProof/>
            <w:webHidden/>
          </w:rPr>
          <w:fldChar w:fldCharType="begin"/>
        </w:r>
        <w:r>
          <w:rPr>
            <w:noProof/>
            <w:webHidden/>
          </w:rPr>
          <w:instrText xml:space="preserve"> PAGEREF _Toc181135216 \h </w:instrText>
        </w:r>
        <w:r>
          <w:rPr>
            <w:noProof/>
            <w:webHidden/>
          </w:rPr>
        </w:r>
        <w:r>
          <w:rPr>
            <w:noProof/>
            <w:webHidden/>
          </w:rPr>
          <w:fldChar w:fldCharType="separate"/>
        </w:r>
        <w:r w:rsidR="001667D8">
          <w:rPr>
            <w:noProof/>
            <w:webHidden/>
          </w:rPr>
          <w:t>23</w:t>
        </w:r>
        <w:r>
          <w:rPr>
            <w:noProof/>
            <w:webHidden/>
          </w:rPr>
          <w:fldChar w:fldCharType="end"/>
        </w:r>
      </w:hyperlink>
    </w:p>
    <w:p w:rsidR="001745CC" w:rsidRDefault="001745CC" w14:paraId="3F31BB24" w14:textId="4A0EBC86">
      <w:pPr>
        <w:pStyle w:val="TableofFigures"/>
        <w:tabs>
          <w:tab w:val="right" w:leader="dot" w:pos="9350"/>
        </w:tabs>
        <w:rPr>
          <w:noProof/>
          <w:kern w:val="2"/>
          <w:lang w:eastAsia="en-US"/>
          <w14:ligatures w14:val="standardContextual"/>
        </w:rPr>
      </w:pPr>
      <w:hyperlink w:history="1" w:anchor="_Toc181135217">
        <w:r w:rsidRPr="004F74E5">
          <w:rPr>
            <w:rStyle w:val="Hyperlink"/>
            <w:noProof/>
          </w:rPr>
          <w:t>Figure 14. Gantt Chart</w:t>
        </w:r>
        <w:r>
          <w:rPr>
            <w:noProof/>
            <w:webHidden/>
          </w:rPr>
          <w:tab/>
        </w:r>
        <w:r>
          <w:rPr>
            <w:noProof/>
            <w:webHidden/>
          </w:rPr>
          <w:fldChar w:fldCharType="begin"/>
        </w:r>
        <w:r>
          <w:rPr>
            <w:noProof/>
            <w:webHidden/>
          </w:rPr>
          <w:instrText xml:space="preserve"> PAGEREF _Toc181135217 \h </w:instrText>
        </w:r>
        <w:r>
          <w:rPr>
            <w:noProof/>
            <w:webHidden/>
          </w:rPr>
        </w:r>
        <w:r>
          <w:rPr>
            <w:noProof/>
            <w:webHidden/>
          </w:rPr>
          <w:fldChar w:fldCharType="separate"/>
        </w:r>
        <w:r w:rsidR="001667D8">
          <w:rPr>
            <w:noProof/>
            <w:webHidden/>
          </w:rPr>
          <w:t>29</w:t>
        </w:r>
        <w:r>
          <w:rPr>
            <w:noProof/>
            <w:webHidden/>
          </w:rPr>
          <w:fldChar w:fldCharType="end"/>
        </w:r>
      </w:hyperlink>
    </w:p>
    <w:p w:rsidR="001745CC" w:rsidRDefault="001745CC" w14:paraId="71E52034" w14:textId="26441569">
      <w:pPr>
        <w:pStyle w:val="TableofFigures"/>
        <w:tabs>
          <w:tab w:val="right" w:leader="dot" w:pos="9350"/>
        </w:tabs>
        <w:rPr>
          <w:noProof/>
          <w:kern w:val="2"/>
          <w:lang w:eastAsia="en-US"/>
          <w14:ligatures w14:val="standardContextual"/>
        </w:rPr>
      </w:pPr>
      <w:hyperlink w:history="1" w:anchor="_Toc181135218">
        <w:r w:rsidRPr="004F74E5">
          <w:rPr>
            <w:rStyle w:val="Hyperlink"/>
            <w:noProof/>
          </w:rPr>
          <w:t>Figure 15. Budget Excel Spreadsheet</w:t>
        </w:r>
        <w:r>
          <w:rPr>
            <w:noProof/>
            <w:webHidden/>
          </w:rPr>
          <w:tab/>
        </w:r>
        <w:r>
          <w:rPr>
            <w:noProof/>
            <w:webHidden/>
          </w:rPr>
          <w:fldChar w:fldCharType="begin"/>
        </w:r>
        <w:r>
          <w:rPr>
            <w:noProof/>
            <w:webHidden/>
          </w:rPr>
          <w:instrText xml:space="preserve"> PAGEREF _Toc181135218 \h </w:instrText>
        </w:r>
        <w:r>
          <w:rPr>
            <w:noProof/>
            <w:webHidden/>
          </w:rPr>
        </w:r>
        <w:r>
          <w:rPr>
            <w:noProof/>
            <w:webHidden/>
          </w:rPr>
          <w:fldChar w:fldCharType="separate"/>
        </w:r>
        <w:r w:rsidR="001667D8">
          <w:rPr>
            <w:noProof/>
            <w:webHidden/>
          </w:rPr>
          <w:t>30</w:t>
        </w:r>
        <w:r>
          <w:rPr>
            <w:noProof/>
            <w:webHidden/>
          </w:rPr>
          <w:fldChar w:fldCharType="end"/>
        </w:r>
      </w:hyperlink>
    </w:p>
    <w:p w:rsidR="001745CC" w:rsidRDefault="001745CC" w14:paraId="7E1159B5" w14:textId="28558503">
      <w:pPr>
        <w:pStyle w:val="TableofFigures"/>
        <w:tabs>
          <w:tab w:val="right" w:leader="dot" w:pos="9350"/>
        </w:tabs>
        <w:rPr>
          <w:noProof/>
          <w:kern w:val="2"/>
          <w:lang w:eastAsia="en-US"/>
          <w14:ligatures w14:val="standardContextual"/>
        </w:rPr>
      </w:pPr>
      <w:hyperlink w:history="1" w:anchor="_Toc181135219">
        <w:r w:rsidRPr="004F74E5">
          <w:rPr>
            <w:rStyle w:val="Hyperlink"/>
            <w:noProof/>
          </w:rPr>
          <w:t>Figure 16. Budget Expenditure Chart</w:t>
        </w:r>
        <w:r>
          <w:rPr>
            <w:noProof/>
            <w:webHidden/>
          </w:rPr>
          <w:tab/>
        </w:r>
        <w:r>
          <w:rPr>
            <w:noProof/>
            <w:webHidden/>
          </w:rPr>
          <w:fldChar w:fldCharType="begin"/>
        </w:r>
        <w:r>
          <w:rPr>
            <w:noProof/>
            <w:webHidden/>
          </w:rPr>
          <w:instrText xml:space="preserve"> PAGEREF _Toc181135219 \h </w:instrText>
        </w:r>
        <w:r>
          <w:rPr>
            <w:noProof/>
            <w:webHidden/>
          </w:rPr>
        </w:r>
        <w:r>
          <w:rPr>
            <w:noProof/>
            <w:webHidden/>
          </w:rPr>
          <w:fldChar w:fldCharType="separate"/>
        </w:r>
        <w:r w:rsidR="001667D8">
          <w:rPr>
            <w:noProof/>
            <w:webHidden/>
          </w:rPr>
          <w:t>31</w:t>
        </w:r>
        <w:r>
          <w:rPr>
            <w:noProof/>
            <w:webHidden/>
          </w:rPr>
          <w:fldChar w:fldCharType="end"/>
        </w:r>
      </w:hyperlink>
    </w:p>
    <w:p w:rsidRPr="00620271" w:rsidR="001F756A" w:rsidP="00851A2B" w:rsidRDefault="00851A2B" w14:paraId="335185A1" w14:textId="7AAB6777">
      <w:r w:rsidRPr="00620271">
        <w:fldChar w:fldCharType="end"/>
      </w:r>
      <w:r w:rsidRPr="00620271" w:rsidR="00EB3697">
        <w:fldChar w:fldCharType="begin"/>
      </w:r>
      <w:r w:rsidRPr="00620271" w:rsidR="00EB3697">
        <w:instrText xml:space="preserve"> TOC \h \z \c "Figure" </w:instrText>
      </w:r>
      <w:r w:rsidRPr="00620271" w:rsidR="00EB3697">
        <w:fldChar w:fldCharType="separate"/>
      </w:r>
    </w:p>
    <w:p w:rsidRPr="00555BB3" w:rsidR="00EB3697" w:rsidP="00555BB3" w:rsidRDefault="00EB3697" w14:paraId="66F26E2F" w14:textId="5356B314">
      <w:pPr>
        <w:pStyle w:val="TableofFigures"/>
        <w:tabs>
          <w:tab w:val="right" w:leader="dot" w:pos="9350"/>
        </w:tabs>
        <w:rPr>
          <w:kern w:val="2"/>
          <w:lang w:eastAsia="en-US"/>
          <w14:ligatures w14:val="standardContextual"/>
        </w:rPr>
      </w:pPr>
      <w:r w:rsidRPr="00620271">
        <w:fldChar w:fldCharType="end"/>
      </w:r>
      <w:r w:rsidR="001C096E">
        <w:t>Table of Tables</w:t>
      </w:r>
    </w:p>
    <w:p w:rsidR="001745CC" w:rsidRDefault="0079521D" w14:paraId="4B40806A" w14:textId="6DE09074">
      <w:pPr>
        <w:pStyle w:val="TableofFigures"/>
        <w:tabs>
          <w:tab w:val="right" w:leader="dot" w:pos="9350"/>
        </w:tabs>
        <w:rPr>
          <w:noProof/>
          <w:kern w:val="2"/>
          <w:lang w:eastAsia="en-US"/>
          <w14:ligatures w14:val="standardContextual"/>
        </w:rPr>
      </w:pPr>
      <w:r w:rsidRPr="00620271">
        <w:fldChar w:fldCharType="begin"/>
      </w:r>
      <w:r w:rsidRPr="00620271">
        <w:instrText xml:space="preserve"> TOC \h \z \c "Table" </w:instrText>
      </w:r>
      <w:r w:rsidRPr="00620271">
        <w:fldChar w:fldCharType="separate"/>
      </w:r>
      <w:hyperlink w:history="1" w:anchor="_Toc181135242">
        <w:r w:rsidRPr="00CF25AF" w:rsidR="001745CC">
          <w:rPr>
            <w:rStyle w:val="Hyperlink"/>
            <w:noProof/>
          </w:rPr>
          <w:t>Table 1. System Level Requirements</w:t>
        </w:r>
        <w:r w:rsidR="001745CC">
          <w:rPr>
            <w:noProof/>
            <w:webHidden/>
          </w:rPr>
          <w:tab/>
        </w:r>
        <w:r w:rsidR="001745CC">
          <w:rPr>
            <w:noProof/>
            <w:webHidden/>
          </w:rPr>
          <w:fldChar w:fldCharType="begin"/>
        </w:r>
        <w:r w:rsidR="001745CC">
          <w:rPr>
            <w:noProof/>
            <w:webHidden/>
          </w:rPr>
          <w:instrText xml:space="preserve"> PAGEREF _Toc181135242 \h </w:instrText>
        </w:r>
        <w:r w:rsidR="001745CC">
          <w:rPr>
            <w:noProof/>
            <w:webHidden/>
          </w:rPr>
        </w:r>
        <w:r w:rsidR="001745CC">
          <w:rPr>
            <w:noProof/>
            <w:webHidden/>
          </w:rPr>
          <w:fldChar w:fldCharType="separate"/>
        </w:r>
        <w:r w:rsidR="001667D8">
          <w:rPr>
            <w:noProof/>
            <w:webHidden/>
          </w:rPr>
          <w:t>9</w:t>
        </w:r>
        <w:r w:rsidR="001745CC">
          <w:rPr>
            <w:noProof/>
            <w:webHidden/>
          </w:rPr>
          <w:fldChar w:fldCharType="end"/>
        </w:r>
      </w:hyperlink>
    </w:p>
    <w:p w:rsidR="001745CC" w:rsidRDefault="001745CC" w14:paraId="048B518E" w14:textId="772E2D44">
      <w:pPr>
        <w:pStyle w:val="TableofFigures"/>
        <w:tabs>
          <w:tab w:val="right" w:leader="dot" w:pos="9350"/>
        </w:tabs>
        <w:rPr>
          <w:noProof/>
          <w:kern w:val="2"/>
          <w:lang w:eastAsia="en-US"/>
          <w14:ligatures w14:val="standardContextual"/>
        </w:rPr>
      </w:pPr>
      <w:hyperlink w:history="1" w:anchor="_Toc181135243">
        <w:r w:rsidRPr="00CF25AF">
          <w:rPr>
            <w:rStyle w:val="Hyperlink"/>
            <w:noProof/>
          </w:rPr>
          <w:t>Table 2. Derived Requirements</w:t>
        </w:r>
        <w:r>
          <w:rPr>
            <w:noProof/>
            <w:webHidden/>
          </w:rPr>
          <w:tab/>
        </w:r>
        <w:r>
          <w:rPr>
            <w:noProof/>
            <w:webHidden/>
          </w:rPr>
          <w:fldChar w:fldCharType="begin"/>
        </w:r>
        <w:r>
          <w:rPr>
            <w:noProof/>
            <w:webHidden/>
          </w:rPr>
          <w:instrText xml:space="preserve"> PAGEREF _Toc181135243 \h </w:instrText>
        </w:r>
        <w:r>
          <w:rPr>
            <w:noProof/>
            <w:webHidden/>
          </w:rPr>
        </w:r>
        <w:r>
          <w:rPr>
            <w:noProof/>
            <w:webHidden/>
          </w:rPr>
          <w:fldChar w:fldCharType="separate"/>
        </w:r>
        <w:r w:rsidR="001667D8">
          <w:rPr>
            <w:noProof/>
            <w:webHidden/>
          </w:rPr>
          <w:t>10</w:t>
        </w:r>
        <w:r>
          <w:rPr>
            <w:noProof/>
            <w:webHidden/>
          </w:rPr>
          <w:fldChar w:fldCharType="end"/>
        </w:r>
      </w:hyperlink>
    </w:p>
    <w:p w:rsidR="001745CC" w:rsidRDefault="001745CC" w14:paraId="6FC46F67" w14:textId="1E1A1EEE">
      <w:pPr>
        <w:pStyle w:val="TableofFigures"/>
        <w:tabs>
          <w:tab w:val="right" w:leader="dot" w:pos="9350"/>
        </w:tabs>
        <w:rPr>
          <w:noProof/>
          <w:kern w:val="2"/>
          <w:lang w:eastAsia="en-US"/>
          <w14:ligatures w14:val="standardContextual"/>
        </w:rPr>
      </w:pPr>
      <w:hyperlink w:history="1" w:anchor="_Toc181135244">
        <w:r w:rsidRPr="00CF25AF">
          <w:rPr>
            <w:rStyle w:val="Hyperlink"/>
            <w:noProof/>
          </w:rPr>
          <w:t>Table 3. Risk Cube</w:t>
        </w:r>
        <w:r>
          <w:rPr>
            <w:noProof/>
            <w:webHidden/>
          </w:rPr>
          <w:tab/>
        </w:r>
        <w:r>
          <w:rPr>
            <w:noProof/>
            <w:webHidden/>
          </w:rPr>
          <w:fldChar w:fldCharType="begin"/>
        </w:r>
        <w:r>
          <w:rPr>
            <w:noProof/>
            <w:webHidden/>
          </w:rPr>
          <w:instrText xml:space="preserve"> PAGEREF _Toc181135244 \h </w:instrText>
        </w:r>
        <w:r>
          <w:rPr>
            <w:noProof/>
            <w:webHidden/>
          </w:rPr>
        </w:r>
        <w:r>
          <w:rPr>
            <w:noProof/>
            <w:webHidden/>
          </w:rPr>
          <w:fldChar w:fldCharType="separate"/>
        </w:r>
        <w:r w:rsidR="001667D8">
          <w:rPr>
            <w:noProof/>
            <w:webHidden/>
          </w:rPr>
          <w:t>26</w:t>
        </w:r>
        <w:r>
          <w:rPr>
            <w:noProof/>
            <w:webHidden/>
          </w:rPr>
          <w:fldChar w:fldCharType="end"/>
        </w:r>
      </w:hyperlink>
    </w:p>
    <w:p w:rsidR="001C096E" w:rsidP="00EB3697" w:rsidRDefault="0079521D" w14:paraId="22F5BD04" w14:textId="5DF2B2CF">
      <w:r w:rsidRPr="00620271">
        <w:fldChar w:fldCharType="end"/>
      </w:r>
    </w:p>
    <w:p w:rsidR="00080549" w:rsidRDefault="00080549" w14:paraId="66784803" w14:textId="77777777">
      <w:r>
        <w:br w:type="page"/>
      </w:r>
    </w:p>
    <w:p w:rsidRPr="00620271" w:rsidR="001C096E" w:rsidP="00EB3697" w:rsidRDefault="001C096E" w14:paraId="62C9F695" w14:textId="77777777"/>
    <w:p w:rsidRPr="00620271" w:rsidR="00E53D77" w:rsidP="008C4AD5" w:rsidRDefault="00E53D77" w14:paraId="7FCF385C" w14:textId="34597536">
      <w:pPr>
        <w:pStyle w:val="Heading1"/>
        <w:rPr>
          <w:rFonts w:cs="Times New Roman" w:asciiTheme="minorHAnsi" w:hAnsiTheme="minorHAnsi"/>
          <w:b w:val="0"/>
          <w:szCs w:val="24"/>
        </w:rPr>
      </w:pPr>
      <w:bookmarkStart w:name="_Toc181137451" w:id="1"/>
      <w:r w:rsidRPr="00620271">
        <w:rPr>
          <w:rFonts w:cs="Times New Roman" w:asciiTheme="minorHAnsi" w:hAnsiTheme="minorHAnsi"/>
          <w:szCs w:val="24"/>
        </w:rPr>
        <w:t>Executive Summary</w:t>
      </w:r>
      <w:bookmarkEnd w:id="1"/>
    </w:p>
    <w:p w:rsidR="00242911" w:rsidP="00242911" w:rsidRDefault="00242911" w14:paraId="012C8085" w14:textId="3C9A0D14">
      <w:r>
        <w:tab/>
      </w:r>
      <w:r w:rsidR="00D51320">
        <w:t>Duchenne muscular dystrophy</w:t>
      </w:r>
      <w:r w:rsidR="007045DD">
        <w:t xml:space="preserve"> </w:t>
      </w:r>
      <w:r w:rsidR="003A3B7D">
        <w:t xml:space="preserve">(DMD) </w:t>
      </w:r>
      <w:r w:rsidR="007045DD">
        <w:t xml:space="preserve">is a genetic disease that causes muscle degeneration over time, </w:t>
      </w:r>
      <w:r w:rsidR="4DD2E8C8">
        <w:t xml:space="preserve">progressively </w:t>
      </w:r>
      <w:r w:rsidR="003A3B7D">
        <w:t xml:space="preserve">weakening those </w:t>
      </w:r>
      <w:r w:rsidR="00E56927">
        <w:t>a</w:t>
      </w:r>
      <w:r w:rsidR="003A3B7D">
        <w:t xml:space="preserve">ffected as they age. People </w:t>
      </w:r>
      <w:r w:rsidR="00E56927">
        <w:t>a</w:t>
      </w:r>
      <w:r w:rsidR="003A3B7D">
        <w:t>ffected by</w:t>
      </w:r>
      <w:r w:rsidR="007045DD">
        <w:t xml:space="preserve"> </w:t>
      </w:r>
      <w:r w:rsidR="003A3B7D">
        <w:t xml:space="preserve">DMD use </w:t>
      </w:r>
      <w:r w:rsidR="00DC352B">
        <w:t>motorized</w:t>
      </w:r>
      <w:r w:rsidR="003A3B7D">
        <w:t xml:space="preserve"> wheelchairs</w:t>
      </w:r>
      <w:r w:rsidR="00AB4138">
        <w:t xml:space="preserve"> for travel, and </w:t>
      </w:r>
      <w:commentRangeStart w:id="2"/>
      <w:commentRangeEnd w:id="2"/>
      <w:r>
        <w:rPr>
          <w:rStyle w:val="CommentReference"/>
        </w:rPr>
        <w:commentReference w:id="2"/>
      </w:r>
      <w:r w:rsidR="24F70339">
        <w:t>often require assistance from another person or assistive technologies to complete daily tasks such as drinking from a water bottle or operating a door to enter and exit building</w:t>
      </w:r>
      <w:r w:rsidR="32996BB9">
        <w:t>s</w:t>
      </w:r>
      <w:r w:rsidR="24F70339">
        <w:t>.</w:t>
      </w:r>
      <w:r w:rsidR="00AB4138">
        <w:t xml:space="preserve"> </w:t>
      </w:r>
      <w:r w:rsidR="433FA979">
        <w:t>Alt</w:t>
      </w:r>
      <w:r w:rsidR="00AD01A7">
        <w:t>hough there are</w:t>
      </w:r>
      <w:r w:rsidR="00066BFE">
        <w:t xml:space="preserve"> mechanical</w:t>
      </w:r>
      <w:r w:rsidR="00AD01A7">
        <w:t xml:space="preserve"> aids to help those </w:t>
      </w:r>
      <w:r w:rsidR="00E56927">
        <w:t>a</w:t>
      </w:r>
      <w:r w:rsidR="00AD01A7">
        <w:t>ffected, as the</w:t>
      </w:r>
      <w:r w:rsidR="00392E4F">
        <w:t xml:space="preserve"> disease progresses,</w:t>
      </w:r>
      <w:r w:rsidR="00AD01A7">
        <w:t xml:space="preserve"> they are unable to hold these aids and require </w:t>
      </w:r>
      <w:r w:rsidR="000448FA">
        <w:t>a device that can generate forces from small inputs</w:t>
      </w:r>
      <w:r w:rsidR="007479F6">
        <w:t xml:space="preserve"> such as </w:t>
      </w:r>
      <w:r w:rsidR="00CF11F6">
        <w:t>the translation of joystick commands to force induced movements of a robotic aid</w:t>
      </w:r>
      <w:r w:rsidR="000448FA">
        <w:t>.</w:t>
      </w:r>
      <w:r w:rsidR="00257E70">
        <w:t xml:space="preserve"> </w:t>
      </w:r>
      <w:r w:rsidR="003A4866">
        <w:t>Progressive muscle weakness of DMD requires</w:t>
      </w:r>
      <w:r w:rsidR="00257E70">
        <w:t xml:space="preserve"> design, integrati</w:t>
      </w:r>
      <w:r w:rsidR="00FE0E22">
        <w:t>on</w:t>
      </w:r>
      <w:r w:rsidR="00257E70">
        <w:t xml:space="preserve">, and testing </w:t>
      </w:r>
      <w:r w:rsidR="00FE0E22">
        <w:t xml:space="preserve">of </w:t>
      </w:r>
      <w:r w:rsidR="00257E70">
        <w:t>an assistive robotic aid that provides range of motion (ROM) assist</w:t>
      </w:r>
      <w:r w:rsidR="744D36E4">
        <w:t>ance</w:t>
      </w:r>
      <w:r w:rsidR="00257E70">
        <w:t xml:space="preserve"> </w:t>
      </w:r>
      <w:r w:rsidR="00E56927">
        <w:t xml:space="preserve">to people with DMD, with a focus on tasks including </w:t>
      </w:r>
      <w:r w:rsidR="00006808">
        <w:t>operating an elevator button, operating handicap door buttons, and bring</w:t>
      </w:r>
      <w:r w:rsidR="00C50B86">
        <w:t>ing</w:t>
      </w:r>
      <w:r w:rsidR="00006808">
        <w:t xml:space="preserve"> a drink with a straw to the user</w:t>
      </w:r>
      <w:r w:rsidR="3A61FFAE">
        <w:t>’</w:t>
      </w:r>
      <w:r w:rsidR="00006808">
        <w:t>s mouth.</w:t>
      </w:r>
    </w:p>
    <w:p w:rsidR="00011A0D" w:rsidP="002A78DC" w:rsidRDefault="00011A0D" w14:paraId="52AC60EA" w14:textId="49D53E5D">
      <w:r>
        <w:tab/>
      </w:r>
      <w:r w:rsidR="00526E59">
        <w:t>The most prominent solution on the market is the Kinova J</w:t>
      </w:r>
      <w:r w:rsidR="005C4A0F">
        <w:t>aco</w:t>
      </w:r>
      <w:r w:rsidR="00526E59">
        <w:t xml:space="preserve"> assistive robotic arm [1]. </w:t>
      </w:r>
      <w:r w:rsidR="00E47B42">
        <w:t>The J</w:t>
      </w:r>
      <w:r w:rsidR="005C4A0F">
        <w:t>aco has six degrees of freedom (DOF)</w:t>
      </w:r>
      <w:r w:rsidR="00B5170A">
        <w:t xml:space="preserve"> that function as a shoulder</w:t>
      </w:r>
      <w:r w:rsidR="00570FB5">
        <w:t>, elbow,</w:t>
      </w:r>
      <w:r w:rsidR="00B5170A">
        <w:t xml:space="preserve"> and wrist,</w:t>
      </w:r>
      <w:r w:rsidR="005C4A0F">
        <w:t xml:space="preserve"> </w:t>
      </w:r>
      <w:r w:rsidR="1FD33BEF">
        <w:t>with</w:t>
      </w:r>
      <w:r w:rsidR="005C4A0F">
        <w:t xml:space="preserve"> </w:t>
      </w:r>
      <w:r w:rsidR="00DA5978">
        <w:t xml:space="preserve">three </w:t>
      </w:r>
      <w:r w:rsidR="00B4024A">
        <w:t>end effector</w:t>
      </w:r>
      <w:r w:rsidR="00DA5978">
        <w:t xml:space="preserve"> digits</w:t>
      </w:r>
      <w:r w:rsidR="00116016">
        <w:t xml:space="preserve"> that are used to interact with the environment. It is operated through </w:t>
      </w:r>
      <w:r w:rsidR="00F014E9">
        <w:t>the wheelchair joystick</w:t>
      </w:r>
      <w:r w:rsidR="00FD1828">
        <w:t xml:space="preserve"> and has a display for visual feedback. </w:t>
      </w:r>
      <w:r w:rsidR="00D83C42">
        <w:t xml:space="preserve">The main issue with the Jaco </w:t>
      </w:r>
      <w:r w:rsidR="001B2009">
        <w:t xml:space="preserve">is its </w:t>
      </w:r>
      <w:r w:rsidR="360DD9D4">
        <w:t xml:space="preserve">complex </w:t>
      </w:r>
      <w:r w:rsidR="001B2009">
        <w:t>control mechanism</w:t>
      </w:r>
      <w:r w:rsidR="00EA4112">
        <w:t xml:space="preserve"> and bulky size</w:t>
      </w:r>
      <w:r w:rsidR="001B2009">
        <w:t>. Since it is controlled through the wheelchair joystick, the user cannot operate the arm and the chair at the same time and must toggle between the two</w:t>
      </w:r>
      <w:r w:rsidR="00012D5E">
        <w:t>. The Jaco is also relatively large,</w:t>
      </w:r>
      <w:r w:rsidR="00D141C4">
        <w:t xml:space="preserve"> making it difficult to stow away when </w:t>
      </w:r>
      <w:r w:rsidR="00A50931">
        <w:t>a user needs to travel</w:t>
      </w:r>
      <w:r w:rsidR="07359D8B">
        <w:t>.</w:t>
      </w:r>
      <w:r w:rsidR="00A50931">
        <w:t xml:space="preserve"> </w:t>
      </w:r>
      <w:r w:rsidR="002A78DC">
        <w:t xml:space="preserve"> </w:t>
      </w:r>
      <w:r w:rsidRPr="00C876E8" w:rsidR="00C876E8">
        <w:t xml:space="preserve">Additionally, the arm alternates between a two and three axis operation mode with five independent push buttons. The user </w:t>
      </w:r>
      <w:r w:rsidRPr="00C876E8" w:rsidR="00425D32">
        <w:t>would</w:t>
      </w:r>
      <w:r w:rsidRPr="00C876E8" w:rsidR="00C876E8">
        <w:t xml:space="preserve"> not</w:t>
      </w:r>
      <w:r w:rsidR="002D0005">
        <w:t xml:space="preserve"> only</w:t>
      </w:r>
      <w:r w:rsidR="00425D32">
        <w:t xml:space="preserve"> have to</w:t>
      </w:r>
      <w:r w:rsidRPr="00C876E8" w:rsidR="00C876E8">
        <w:t xml:space="preserve"> alternate between these two operation modes, but would also have to toggle between wrist control, finger control, and translational control. </w:t>
      </w:r>
      <w:r w:rsidRPr="00C876E8" w:rsidR="186F229A">
        <w:t>Similarly</w:t>
      </w:r>
      <w:r w:rsidRPr="00C876E8" w:rsidR="00C876E8">
        <w:t xml:space="preserve">, </w:t>
      </w:r>
      <w:r w:rsidR="0C6C68AB">
        <w:t>when</w:t>
      </w:r>
      <w:r w:rsidRPr="00C876E8" w:rsidR="00C876E8">
        <w:t xml:space="preserve"> toggl</w:t>
      </w:r>
      <w:r w:rsidR="00425D32">
        <w:t>ing</w:t>
      </w:r>
      <w:r w:rsidRPr="00C876E8" w:rsidR="00C876E8">
        <w:t xml:space="preserve"> between these different controls, the user would have to press buttons </w:t>
      </w:r>
      <w:r w:rsidR="50F3C1BD">
        <w:t>separate</w:t>
      </w:r>
      <w:r w:rsidRPr="00C876E8" w:rsidR="00C876E8">
        <w:t xml:space="preserve"> from the joystick handle, adding more work and complexity</w:t>
      </w:r>
      <w:r w:rsidR="000710E0">
        <w:t xml:space="preserve"> to the system</w:t>
      </w:r>
      <w:r w:rsidRPr="00C876E8" w:rsidR="00C876E8">
        <w:t>. [</w:t>
      </w:r>
      <w:r w:rsidRPr="00C876E8" w:rsidR="7FBC734A">
        <w:t>2</w:t>
      </w:r>
      <w:r w:rsidRPr="00C876E8" w:rsidR="5F881E4F">
        <w:t>]</w:t>
      </w:r>
      <w:r w:rsidR="002A78DC">
        <w:t xml:space="preserve"> </w:t>
      </w:r>
      <w:r w:rsidR="00760D0E">
        <w:t>Finally, the Jaco cost</w:t>
      </w:r>
      <w:r w:rsidR="0A4B5FC1">
        <w:t>s</w:t>
      </w:r>
      <w:r w:rsidR="003E79AE">
        <w:t xml:space="preserve"> roughly $60,000 which insurance does not co</w:t>
      </w:r>
      <w:r w:rsidR="5971E51E">
        <w:t>ver</w:t>
      </w:r>
      <w:r w:rsidR="003E79AE">
        <w:t xml:space="preserve">, making the Jaco a device </w:t>
      </w:r>
      <w:r w:rsidR="00EB2375">
        <w:t>not acquira</w:t>
      </w:r>
      <w:r w:rsidR="003E79AE">
        <w:t xml:space="preserve">ble for most people. </w:t>
      </w:r>
      <w:r w:rsidR="00A77A9F">
        <w:t>The combination</w:t>
      </w:r>
      <w:r w:rsidR="003E79AE">
        <w:t>s</w:t>
      </w:r>
      <w:r w:rsidR="00A77A9F">
        <w:t xml:space="preserve"> of</w:t>
      </w:r>
      <w:r w:rsidR="003E79AE">
        <w:t xml:space="preserve"> cost</w:t>
      </w:r>
      <w:r w:rsidR="37856D28">
        <w:t xml:space="preserve"> and</w:t>
      </w:r>
      <w:r w:rsidR="00A77A9F">
        <w:t xml:space="preserve"> </w:t>
      </w:r>
      <w:r w:rsidR="0035196E">
        <w:t xml:space="preserve">complexity from </w:t>
      </w:r>
      <w:r w:rsidR="00A77A9F">
        <w:t xml:space="preserve">the </w:t>
      </w:r>
      <w:r w:rsidR="00B4024A">
        <w:t xml:space="preserve">chair-arm toggle </w:t>
      </w:r>
      <w:r w:rsidR="001A495B">
        <w:t xml:space="preserve">and motor </w:t>
      </w:r>
      <w:r w:rsidR="00D70484">
        <w:t xml:space="preserve">actuation </w:t>
      </w:r>
      <w:r w:rsidR="000C526B">
        <w:t>make</w:t>
      </w:r>
      <w:r w:rsidR="00D70484">
        <w:t xml:space="preserve"> </w:t>
      </w:r>
      <w:r w:rsidR="003E79AE">
        <w:t xml:space="preserve">the Jaco a </w:t>
      </w:r>
      <w:r w:rsidR="06EAE679">
        <w:t>less-than-optimal</w:t>
      </w:r>
      <w:r w:rsidR="003E79AE">
        <w:t xml:space="preserve"> aid for people with DMD</w:t>
      </w:r>
      <w:r w:rsidR="003B0B39">
        <w:t>.</w:t>
      </w:r>
    </w:p>
    <w:p w:rsidR="00FA4E7D" w:rsidP="00242911" w:rsidRDefault="00FA4E7D" w14:paraId="3BAD8A47" w14:textId="6625AA90">
      <w:r>
        <w:tab/>
      </w:r>
      <w:r w:rsidR="002539B1">
        <w:t xml:space="preserve">To provide ROM </w:t>
      </w:r>
      <w:r w:rsidR="0A796406">
        <w:t>assistance</w:t>
      </w:r>
      <w:r w:rsidR="002539B1">
        <w:t xml:space="preserve"> to people with DMD, te</w:t>
      </w:r>
      <w:r>
        <w:t xml:space="preserve">am 205 </w:t>
      </w:r>
      <w:r w:rsidR="0002122E">
        <w:t xml:space="preserve">will </w:t>
      </w:r>
      <w:r w:rsidR="00720B07">
        <w:t>modify a robotic arm to fit on the mounting brackets of common motorized wheelchairs</w:t>
      </w:r>
      <w:r w:rsidR="00197645">
        <w:t xml:space="preserve"> such as the Permobil M3 and Quantum</w:t>
      </w:r>
      <w:r w:rsidR="008B4CF5">
        <w:t xml:space="preserve">. The robotic arm </w:t>
      </w:r>
      <w:r w:rsidR="002539B1">
        <w:t>system</w:t>
      </w:r>
      <w:r w:rsidR="00D66405">
        <w:t xml:space="preserve"> </w:t>
      </w:r>
      <w:r w:rsidR="008B4CF5">
        <w:t xml:space="preserve">will </w:t>
      </w:r>
      <w:r w:rsidR="77B89763">
        <w:t xml:space="preserve">be </w:t>
      </w:r>
      <w:r w:rsidR="00F14654">
        <w:t>mount</w:t>
      </w:r>
      <w:r w:rsidR="7E9A26A7">
        <w:t>ed</w:t>
      </w:r>
      <w:r w:rsidR="00F14654">
        <w:t xml:space="preserve"> under the arm</w:t>
      </w:r>
      <w:r w:rsidR="6DE90918">
        <w:t>rest</w:t>
      </w:r>
      <w:r w:rsidR="00F14654">
        <w:t xml:space="preserve"> of the wheelchair</w:t>
      </w:r>
      <w:r w:rsidR="00850E80">
        <w:t xml:space="preserve"> on the </w:t>
      </w:r>
      <w:r w:rsidR="636282A9">
        <w:t>U</w:t>
      </w:r>
      <w:r w:rsidR="00850E80">
        <w:t xml:space="preserve">nitrack </w:t>
      </w:r>
      <w:r w:rsidR="00C26AB8">
        <w:t xml:space="preserve">rail </w:t>
      </w:r>
      <w:r w:rsidR="016735DE">
        <w:t xml:space="preserve">which is </w:t>
      </w:r>
      <w:r w:rsidR="00850E80">
        <w:t>embedded in the seat</w:t>
      </w:r>
      <w:r w:rsidR="00F14654">
        <w:t xml:space="preserve">, and all processing electronics will be </w:t>
      </w:r>
      <w:r w:rsidR="00AB191C">
        <w:t>enclosed in a container</w:t>
      </w:r>
      <w:r w:rsidR="00DE5227">
        <w:t xml:space="preserve"> that </w:t>
      </w:r>
      <w:r w:rsidR="296A6506">
        <w:t xml:space="preserve">also </w:t>
      </w:r>
      <w:r w:rsidR="00DE5227">
        <w:t>carries the robotic arm.</w:t>
      </w:r>
      <w:r w:rsidDel="00DE5227" w:rsidR="00AB191C">
        <w:t xml:space="preserve"> </w:t>
      </w:r>
      <w:r w:rsidR="00CC2259">
        <w:t xml:space="preserve">The robot will </w:t>
      </w:r>
      <w:r w:rsidR="00CC2259">
        <w:t>be controlled by a separate joystick that mounts based o</w:t>
      </w:r>
      <w:r w:rsidR="00AE40D2">
        <w:t>n</w:t>
      </w:r>
      <w:r w:rsidR="00CC2259">
        <w:t xml:space="preserve"> user preference (ideally non-dominant side)</w:t>
      </w:r>
      <w:r w:rsidR="00AE40D2">
        <w:t xml:space="preserve"> so the robot and chair can be controlled </w:t>
      </w:r>
      <w:r w:rsidR="008412AC">
        <w:t>simultaneously</w:t>
      </w:r>
      <w:r w:rsidR="00AE40D2">
        <w:t>.</w:t>
      </w:r>
      <w:r w:rsidR="00365A35">
        <w:t xml:space="preserve"> The robot </w:t>
      </w:r>
      <w:r w:rsidR="00DD67A3">
        <w:t xml:space="preserve">structure will be modeled </w:t>
      </w:r>
      <w:r w:rsidR="5B1D8EC6">
        <w:t xml:space="preserve">similar to </w:t>
      </w:r>
      <w:r w:rsidR="00DD67A3">
        <w:t xml:space="preserve">a </w:t>
      </w:r>
      <w:r w:rsidR="55D28E9C">
        <w:t>B</w:t>
      </w:r>
      <w:r w:rsidR="00DD67A3">
        <w:t xml:space="preserve">ackhoe, excluding </w:t>
      </w:r>
      <w:r w:rsidR="198B3EAF">
        <w:t>pneumatics</w:t>
      </w:r>
      <w:r w:rsidR="00DD67A3">
        <w:t>. It will contain a “</w:t>
      </w:r>
      <w:r w:rsidR="000833FC">
        <w:t xml:space="preserve">shoulder”, “elbow”, and “wrist” joint with rotation </w:t>
      </w:r>
      <w:r w:rsidR="00E63499">
        <w:t xml:space="preserve">controlled at the mounting location, </w:t>
      </w:r>
      <w:r w:rsidR="004C090E">
        <w:t xml:space="preserve">resulting in </w:t>
      </w:r>
      <w:r w:rsidR="521A74B7">
        <w:t>four</w:t>
      </w:r>
      <w:r w:rsidR="004C090E">
        <w:t xml:space="preserve"> DOF. </w:t>
      </w:r>
      <w:r w:rsidR="00851534">
        <w:t xml:space="preserve">In consideration of how </w:t>
      </w:r>
      <w:r w:rsidR="00473C4F">
        <w:t>people with</w:t>
      </w:r>
      <w:r w:rsidR="00851534">
        <w:t xml:space="preserve"> DMD</w:t>
      </w:r>
      <w:r w:rsidR="00174BD2">
        <w:t xml:space="preserve"> </w:t>
      </w:r>
      <w:r w:rsidR="00851534">
        <w:t xml:space="preserve">would operate a complex robotic </w:t>
      </w:r>
      <w:r w:rsidR="000D02D4">
        <w:t>arm</w:t>
      </w:r>
      <w:r w:rsidR="00851534">
        <w:t>,</w:t>
      </w:r>
      <w:r w:rsidR="006B5A23">
        <w:t xml:space="preserve"> a simpler controller </w:t>
      </w:r>
      <w:r w:rsidR="00A310AC">
        <w:t xml:space="preserve">with reduced </w:t>
      </w:r>
      <w:r w:rsidR="00473C4F">
        <w:t>inputs</w:t>
      </w:r>
      <w:ins w:author="Abuljobain, Omar" w:date="2024-10-27T13:39:00Z" w16du:dateUtc="2024-10-27T17:39:00Z" w:id="3">
        <w:r w:rsidR="00A310AC">
          <w:t xml:space="preserve"> </w:t>
        </w:r>
      </w:ins>
      <w:r w:rsidR="006B5A23">
        <w:t xml:space="preserve">can be designed that allows for </w:t>
      </w:r>
      <w:r w:rsidR="008412AC">
        <w:t>intuitive</w:t>
      </w:r>
      <w:r w:rsidR="006B5A23">
        <w:t xml:space="preserve"> control in a 3-D space</w:t>
      </w:r>
      <w:r w:rsidR="008412AC">
        <w:t xml:space="preserve">. </w:t>
      </w:r>
      <w:r w:rsidR="005E24D4">
        <w:t>Intuitive control and s</w:t>
      </w:r>
      <w:r w:rsidR="00DF49B6">
        <w:t>implicity through r</w:t>
      </w:r>
      <w:r w:rsidR="008412AC">
        <w:t xml:space="preserve">educed DOF’s </w:t>
      </w:r>
      <w:r w:rsidR="00760D0E">
        <w:t>will</w:t>
      </w:r>
      <w:r w:rsidR="0015197F">
        <w:t xml:space="preserve"> </w:t>
      </w:r>
      <w:r w:rsidR="009448D4">
        <w:t xml:space="preserve">reduce cost significantly and provide </w:t>
      </w:r>
      <w:r w:rsidR="00204597">
        <w:t xml:space="preserve">better </w:t>
      </w:r>
      <w:r w:rsidR="009448D4">
        <w:t>ROM assist</w:t>
      </w:r>
      <w:r w:rsidR="7F1AB587">
        <w:t>ance</w:t>
      </w:r>
      <w:r w:rsidR="00204597">
        <w:t xml:space="preserve"> than</w:t>
      </w:r>
      <w:r w:rsidR="00247FCB">
        <w:t xml:space="preserve"> the complicated Jaco robotic arm.</w:t>
      </w:r>
      <w:r w:rsidR="0001048B">
        <w:t xml:space="preserve"> </w:t>
      </w:r>
      <w:r w:rsidR="76F68661">
        <w:t>Lastly</w:t>
      </w:r>
      <w:r w:rsidR="00822881">
        <w:t>,</w:t>
      </w:r>
      <w:r w:rsidR="0001048B">
        <w:t xml:space="preserve"> </w:t>
      </w:r>
      <w:r w:rsidR="00B85581">
        <w:t>the container</w:t>
      </w:r>
      <w:r w:rsidR="005A04E0">
        <w:t xml:space="preserve"> design</w:t>
      </w:r>
      <w:r w:rsidR="00B85581">
        <w:t xml:space="preserve"> assists users in </w:t>
      </w:r>
      <w:r w:rsidR="004B0E2B">
        <w:t>quickly</w:t>
      </w:r>
      <w:r w:rsidR="000051C1">
        <w:t xml:space="preserve"> removing the robotic arm with little </w:t>
      </w:r>
      <w:r w:rsidR="00B728FE">
        <w:t>complications</w:t>
      </w:r>
      <w:r w:rsidR="000051C1">
        <w:t>,</w:t>
      </w:r>
      <w:r w:rsidR="00102D57">
        <w:t xml:space="preserve"> </w:t>
      </w:r>
      <w:r w:rsidR="00B728FE">
        <w:t>providing modularity</w:t>
      </w:r>
      <w:r w:rsidR="00102D57">
        <w:t xml:space="preserve"> in a way the Jaco does not.</w:t>
      </w:r>
    </w:p>
    <w:p w:rsidR="00F56DEC" w:rsidP="009311CC" w:rsidRDefault="00F56DEC" w14:paraId="0E2EDDB9" w14:textId="7EE1218D">
      <w:r>
        <w:tab/>
      </w:r>
      <w:r w:rsidR="009861BD">
        <w:t>Going forward, team 205 will finalize the design of the mount for the robot</w:t>
      </w:r>
      <w:r w:rsidR="00A40119">
        <w:t>,</w:t>
      </w:r>
      <w:r w:rsidR="009861BD">
        <w:t xml:space="preserve"> electronics, and joystick</w:t>
      </w:r>
      <w:r w:rsidR="00F44E17">
        <w:t>.</w:t>
      </w:r>
      <w:r w:rsidR="00D60000">
        <w:t xml:space="preserve"> </w:t>
      </w:r>
      <w:r w:rsidR="003C051B">
        <w:t>As the team finalize</w:t>
      </w:r>
      <w:r w:rsidR="1D46764A">
        <w:t>s</w:t>
      </w:r>
      <w:r w:rsidR="003C051B">
        <w:t xml:space="preserve"> an </w:t>
      </w:r>
      <w:r w:rsidR="00D54E56">
        <w:t>off-the-shelf</w:t>
      </w:r>
      <w:r w:rsidR="003C051B">
        <w:t xml:space="preserve"> robotic arm</w:t>
      </w:r>
      <w:r w:rsidR="00080440">
        <w:t xml:space="preserve"> that utilizes an ESP32</w:t>
      </w:r>
      <w:r w:rsidR="003C051B">
        <w:t xml:space="preserve">, </w:t>
      </w:r>
      <w:r w:rsidR="00E32ED0">
        <w:t>t</w:t>
      </w:r>
      <w:r w:rsidR="00D60000">
        <w:t>he team will</w:t>
      </w:r>
      <w:r w:rsidR="00102D57">
        <w:t xml:space="preserve"> further research </w:t>
      </w:r>
      <w:r w:rsidR="009C5E98">
        <w:t xml:space="preserve">how </w:t>
      </w:r>
      <w:r w:rsidR="0094525F">
        <w:t>an</w:t>
      </w:r>
      <w:r w:rsidR="009C5E98">
        <w:t xml:space="preserve"> ESP32 </w:t>
      </w:r>
      <w:r w:rsidR="004C67F6">
        <w:t>microcontroller</w:t>
      </w:r>
      <w:r w:rsidR="009C5E98">
        <w:t xml:space="preserve"> </w:t>
      </w:r>
      <w:r w:rsidR="00181521">
        <w:t xml:space="preserve">can be programmed </w:t>
      </w:r>
      <w:r w:rsidR="289A5823">
        <w:t>with</w:t>
      </w:r>
      <w:r w:rsidR="00181521">
        <w:t xml:space="preserve"> an</w:t>
      </w:r>
      <w:r w:rsidR="009C5E98">
        <w:t xml:space="preserve"> Arduino </w:t>
      </w:r>
      <w:r w:rsidR="004A2EEF">
        <w:t xml:space="preserve">for forward </w:t>
      </w:r>
      <w:r w:rsidR="2FFEE2D9">
        <w:t xml:space="preserve">and inverse </w:t>
      </w:r>
      <w:r w:rsidR="004A2EEF">
        <w:t xml:space="preserve">kinematic robotic </w:t>
      </w:r>
      <w:r w:rsidR="28CD04BC">
        <w:t>calculations</w:t>
      </w:r>
      <w:r w:rsidR="002F15B5">
        <w:t>. As many programming alternatives are available,</w:t>
      </w:r>
      <w:r w:rsidR="00CF2750">
        <w:t xml:space="preserve"> python development </w:t>
      </w:r>
      <w:r w:rsidR="008E5939">
        <w:t>will be utilized in case the Arduino IDE proves to be challenging and ineffective.</w:t>
      </w:r>
      <w:r w:rsidDel="008E5939" w:rsidR="000103A7">
        <w:t xml:space="preserve"> </w:t>
      </w:r>
      <w:r w:rsidR="000103A7">
        <w:t xml:space="preserve">The team will </w:t>
      </w:r>
      <w:r w:rsidR="009311CC">
        <w:t>finalize material selection</w:t>
      </w:r>
      <w:r w:rsidR="00C1638F">
        <w:t xml:space="preserve"> and verify system </w:t>
      </w:r>
      <w:r w:rsidR="00F05B56">
        <w:t>functionality</w:t>
      </w:r>
      <w:r w:rsidR="00970A78">
        <w:t xml:space="preserve"> </w:t>
      </w:r>
      <w:r w:rsidR="6D555469">
        <w:t>by</w:t>
      </w:r>
      <w:r w:rsidR="00C1638F">
        <w:t xml:space="preserve"> </w:t>
      </w:r>
      <w:r w:rsidR="008805BA">
        <w:t xml:space="preserve">testing the </w:t>
      </w:r>
      <w:r w:rsidR="00326B33">
        <w:t>system’s</w:t>
      </w:r>
      <w:r w:rsidR="008805BA">
        <w:t xml:space="preserve"> ability to complete desired functi</w:t>
      </w:r>
      <w:r w:rsidR="009265DE">
        <w:t xml:space="preserve">ons effectively. </w:t>
      </w:r>
      <w:r w:rsidR="00DF064D">
        <w:t xml:space="preserve">Following </w:t>
      </w:r>
      <w:r w:rsidR="00BA6CCE">
        <w:t>the procurement of a robotic arm, the team will purchase tool</w:t>
      </w:r>
      <w:r w:rsidR="005F7A72">
        <w:t>s</w:t>
      </w:r>
      <w:r w:rsidR="00BA6CCE">
        <w:t xml:space="preserve"> and materials necessary for case and mount development.</w:t>
      </w:r>
      <w:r w:rsidR="00DF064D">
        <w:t xml:space="preserve"> </w:t>
      </w:r>
      <w:r w:rsidR="000103A7">
        <w:t xml:space="preserve">Additionally, </w:t>
      </w:r>
      <w:r w:rsidR="001A2C89">
        <w:t xml:space="preserve">risk management plans will be </w:t>
      </w:r>
      <w:r w:rsidR="00522E91">
        <w:t xml:space="preserve">further </w:t>
      </w:r>
      <w:r w:rsidR="001A2C89">
        <w:t xml:space="preserve">developed as a robotic arm has many failure points and the </w:t>
      </w:r>
      <w:r w:rsidR="00CA4680">
        <w:t xml:space="preserve">end </w:t>
      </w:r>
      <w:r w:rsidR="001A2C89">
        <w:t xml:space="preserve">user is </w:t>
      </w:r>
      <w:r w:rsidR="00CA4680">
        <w:t>physically</w:t>
      </w:r>
      <w:r w:rsidR="001A2C89">
        <w:t xml:space="preserve"> incapable of </w:t>
      </w:r>
      <w:r w:rsidR="00BC4538">
        <w:t xml:space="preserve">stopping the robot if any aspect of the </w:t>
      </w:r>
      <w:r w:rsidR="00CA4680">
        <w:t>design</w:t>
      </w:r>
      <w:r w:rsidR="00BC4538">
        <w:t xml:space="preserve"> were to fail.</w:t>
      </w:r>
      <w:r w:rsidR="00C4725B">
        <w:t xml:space="preserve"> Following PDR, the team will have a representative model of the design prepared for the CDR</w:t>
      </w:r>
      <w:r w:rsidR="008D46CC">
        <w:t xml:space="preserve"> that shows where the robot and controller will attach to the chair and how risks were addressed in the design.</w:t>
      </w:r>
    </w:p>
    <w:p w:rsidRPr="00620271" w:rsidR="00EE3077" w:rsidP="00D71103" w:rsidRDefault="00D71103" w14:paraId="6C64BE95" w14:textId="78BB7EAC">
      <w:pPr>
        <w:pStyle w:val="Heading1"/>
        <w:rPr>
          <w:rFonts w:cs="Times New Roman" w:asciiTheme="minorHAnsi" w:hAnsiTheme="minorHAnsi"/>
          <w:b w:val="0"/>
          <w:szCs w:val="24"/>
        </w:rPr>
      </w:pPr>
      <w:bookmarkStart w:name="_Toc181137452" w:id="4"/>
      <w:r w:rsidRPr="00620271">
        <w:rPr>
          <w:rFonts w:cs="Times New Roman" w:asciiTheme="minorHAnsi" w:hAnsiTheme="minorHAnsi"/>
          <w:szCs w:val="24"/>
        </w:rPr>
        <w:t>Background</w:t>
      </w:r>
      <w:bookmarkEnd w:id="4"/>
    </w:p>
    <w:p w:rsidR="0020447A" w:rsidP="0020447A" w:rsidRDefault="0020447A" w14:paraId="7F580143" w14:textId="3DA0F9FC">
      <w:r>
        <w:tab/>
      </w:r>
      <w:r w:rsidR="00BE7BC9">
        <w:t xml:space="preserve">DMD is a genetic </w:t>
      </w:r>
      <w:r w:rsidR="00BE275B">
        <w:t>disease that</w:t>
      </w:r>
      <w:r w:rsidR="00EE2E27">
        <w:t xml:space="preserve"> affects the muscles. It progresses as the </w:t>
      </w:r>
      <w:r w:rsidR="00B61F9A">
        <w:t xml:space="preserve">person </w:t>
      </w:r>
      <w:r w:rsidR="00EE2E27">
        <w:t xml:space="preserve">affected ages, causing the person to get weaker over time until the whole body is affected. </w:t>
      </w:r>
      <w:r w:rsidR="006747C0">
        <w:t xml:space="preserve">In many cases, DMD also affects the respiratory system and requires those </w:t>
      </w:r>
      <w:r w:rsidR="15DB58F8">
        <w:t>a</w:t>
      </w:r>
      <w:r w:rsidR="006747C0">
        <w:t>ffected to use a BI-PAP</w:t>
      </w:r>
      <w:r w:rsidR="729A7AFB">
        <w:t>,</w:t>
      </w:r>
      <w:r w:rsidR="006747C0">
        <w:t xml:space="preserve"> </w:t>
      </w:r>
      <w:r w:rsidR="0DFD4995">
        <w:t>a noninvasive device that helps people breathe</w:t>
      </w:r>
      <w:r w:rsidR="524F0162">
        <w:t xml:space="preserve"> by pumping air into their </w:t>
      </w:r>
      <w:r w:rsidR="00B73B3B">
        <w:t>lungs</w:t>
      </w:r>
      <w:r w:rsidR="002D3CBA">
        <w:t>.</w:t>
      </w:r>
      <w:r w:rsidR="0045750B">
        <w:t xml:space="preserve"> DMD affects mostly men</w:t>
      </w:r>
      <w:r w:rsidR="00735D7B">
        <w:t xml:space="preserve"> (1 in 5000) and affects about 20,000 babies each year</w:t>
      </w:r>
      <w:r w:rsidR="0021614C">
        <w:t>.</w:t>
      </w:r>
      <w:r w:rsidR="001843E4">
        <w:t xml:space="preserve"> The symptoms of DMD fall on a spectrum: not every person affected with DMD experiences the same progression of symptoms.</w:t>
      </w:r>
      <w:r w:rsidR="00185691">
        <w:t xml:space="preserve"> As </w:t>
      </w:r>
      <w:r w:rsidR="00412B02">
        <w:t>these symptoms</w:t>
      </w:r>
      <w:r w:rsidR="00765AC7">
        <w:t xml:space="preserve"> </w:t>
      </w:r>
      <w:r w:rsidR="005773E5">
        <w:t xml:space="preserve">progress </w:t>
      </w:r>
      <w:r w:rsidR="00765AC7">
        <w:t>with age</w:t>
      </w:r>
      <w:r w:rsidR="005773E5">
        <w:t xml:space="preserve">, </w:t>
      </w:r>
      <w:r w:rsidR="00412B02">
        <w:t xml:space="preserve">users slowly begin to lose </w:t>
      </w:r>
      <w:r w:rsidR="006C64C1">
        <w:t xml:space="preserve">bodily </w:t>
      </w:r>
      <w:r w:rsidR="00412B02">
        <w:t>functions such as</w:t>
      </w:r>
      <w:r w:rsidR="005773E5">
        <w:t xml:space="preserve"> </w:t>
      </w:r>
      <w:r w:rsidRPr="00F521E8" w:rsidR="005773E5">
        <w:t>walking</w:t>
      </w:r>
      <w:r w:rsidR="002E0C61">
        <w:t xml:space="preserve"> and upper body movements</w:t>
      </w:r>
      <w:r w:rsidR="008F7196">
        <w:t xml:space="preserve">, </w:t>
      </w:r>
      <w:r w:rsidR="00765AC7">
        <w:t xml:space="preserve">and </w:t>
      </w:r>
      <w:r w:rsidR="008F7196">
        <w:t>therefore must utilize</w:t>
      </w:r>
      <w:r w:rsidR="002E0C61">
        <w:t xml:space="preserve"> assistive devices and</w:t>
      </w:r>
      <w:r w:rsidR="008F7196">
        <w:t xml:space="preserve"> motorized wheelchairs to assist with mobility.</w:t>
      </w:r>
      <w:r w:rsidR="006A799E">
        <w:t xml:space="preserve"> </w:t>
      </w:r>
      <w:r w:rsidR="000D0853">
        <w:t>While symptoms can be managed, t</w:t>
      </w:r>
      <w:r w:rsidR="006A799E">
        <w:t>here is currently no cure for DMD</w:t>
      </w:r>
      <w:r w:rsidR="7E0A699A">
        <w:t>;</w:t>
      </w:r>
      <w:r w:rsidR="00B47D2C">
        <w:t xml:space="preserve"> however, organizations </w:t>
      </w:r>
      <w:r w:rsidR="00B47D2C">
        <w:t xml:space="preserve">such as PPMD are researching </w:t>
      </w:r>
      <w:r w:rsidR="008700AE">
        <w:t>ways to cure</w:t>
      </w:r>
      <w:r w:rsidR="1B443D1D">
        <w:t>, prevent, or delay</w:t>
      </w:r>
      <w:r w:rsidR="008700AE">
        <w:t xml:space="preserve"> the progression of symptoms due to DMD. </w:t>
      </w:r>
      <w:r w:rsidR="00A60C48">
        <w:t>[</w:t>
      </w:r>
      <w:r w:rsidRPr="00620271" w:rsidR="43DF3795">
        <w:t>3</w:t>
      </w:r>
      <w:r w:rsidR="00A60C48">
        <w:t>]</w:t>
      </w:r>
      <w:r w:rsidR="00C42C1B">
        <w:t xml:space="preserve"> </w:t>
      </w:r>
    </w:p>
    <w:p w:rsidRPr="0020447A" w:rsidR="00203C84" w:rsidP="009571BA" w:rsidRDefault="00203C84" w14:paraId="7A5BD2D7" w14:textId="22B560AD">
      <w:pPr>
        <w:ind w:firstLine="720"/>
      </w:pPr>
      <w:r>
        <w:t xml:space="preserve">PPMD is a nonprofit organization that </w:t>
      </w:r>
      <w:r w:rsidR="009571BA">
        <w:t>aims to end Duchenne</w:t>
      </w:r>
      <w:r w:rsidR="77DCAC53">
        <w:t xml:space="preserve"> muscular dystrophy</w:t>
      </w:r>
      <w:r w:rsidR="009571BA">
        <w:t>.</w:t>
      </w:r>
      <w:r w:rsidR="00F958BC">
        <w:t xml:space="preserve"> They provide resources for those newly diagnosed with DMD, advocate for policy change</w:t>
      </w:r>
      <w:r w:rsidR="00D53B0A">
        <w:t xml:space="preserve"> regarding healthcare, access</w:t>
      </w:r>
      <w:r w:rsidR="4622C6B4">
        <w:t>,</w:t>
      </w:r>
      <w:r w:rsidR="00D53B0A">
        <w:t xml:space="preserve"> and insurance coverage</w:t>
      </w:r>
      <w:r w:rsidR="008D5660">
        <w:t>, and fund research on DMD.</w:t>
      </w:r>
      <w:r w:rsidR="009571BA">
        <w:t xml:space="preserve"> </w:t>
      </w:r>
      <w:r w:rsidR="00174AE8">
        <w:t>PPMD is sponsoring team 205 with the goal of providing range of motion</w:t>
      </w:r>
      <w:r w:rsidR="00825324">
        <w:t xml:space="preserve"> ROM</w:t>
      </w:r>
      <w:r w:rsidR="00174AE8">
        <w:t xml:space="preserve"> assist</w:t>
      </w:r>
      <w:r w:rsidR="00825324">
        <w:t>ance</w:t>
      </w:r>
      <w:r w:rsidR="003E7295">
        <w:t xml:space="preserve"> to people with DMD</w:t>
      </w:r>
      <w:r w:rsidR="009571BA">
        <w:t xml:space="preserve"> </w:t>
      </w:r>
      <w:r w:rsidR="000B6428">
        <w:t xml:space="preserve">through a </w:t>
      </w:r>
      <w:r w:rsidDel="00B346C6" w:rsidR="000B6428">
        <w:t>low</w:t>
      </w:r>
      <w:r w:rsidR="00B346C6">
        <w:t>-cost</w:t>
      </w:r>
      <w:r w:rsidR="000B6428">
        <w:t xml:space="preserve"> robotic arm that mounts on the rails embedded in common motorized wheelchair seats.</w:t>
      </w:r>
    </w:p>
    <w:p w:rsidRPr="00620271" w:rsidR="00D71103" w:rsidP="001D5273" w:rsidRDefault="00D71103" w14:paraId="3C5F573F" w14:textId="560470D6">
      <w:pPr>
        <w:pStyle w:val="Heading1"/>
        <w:rPr>
          <w:rFonts w:cs="Times New Roman" w:asciiTheme="minorHAnsi" w:hAnsiTheme="minorHAnsi"/>
          <w:b w:val="0"/>
          <w:szCs w:val="24"/>
        </w:rPr>
      </w:pPr>
      <w:bookmarkStart w:name="_Toc181137453" w:id="5"/>
      <w:r w:rsidRPr="00620271">
        <w:rPr>
          <w:rFonts w:cs="Times New Roman" w:asciiTheme="minorHAnsi" w:hAnsiTheme="minorHAnsi"/>
          <w:szCs w:val="24"/>
        </w:rPr>
        <w:t>Problem Statement</w:t>
      </w:r>
      <w:bookmarkEnd w:id="5"/>
    </w:p>
    <w:p w:rsidR="009D2AD9" w:rsidP="0067100F" w:rsidRDefault="1667D440" w14:paraId="6E3CC521" w14:textId="5DA4D9B0">
      <w:pPr>
        <w:ind w:firstLine="720"/>
      </w:pPr>
      <w:commentRangeStart w:id="6"/>
      <w:commentRangeStart w:id="7"/>
      <w:commentRangeStart w:id="8"/>
      <w:commentRangeStart w:id="9"/>
      <w:commentRangeStart w:id="10"/>
      <w:commentRangeStart w:id="11"/>
      <w:r>
        <w:t>Currently within the DMD community, m</w:t>
      </w:r>
      <w:r w:rsidR="4033B3C3">
        <w:t>any</w:t>
      </w:r>
      <w:r>
        <w:t xml:space="preserve"> available robotic a</w:t>
      </w:r>
      <w:r w:rsidR="31644D67">
        <w:t xml:space="preserve">ids </w:t>
      </w:r>
      <w:r>
        <w:t xml:space="preserve">are </w:t>
      </w:r>
      <w:r w:rsidR="0EEEEB09">
        <w:t>too</w:t>
      </w:r>
      <w:r>
        <w:t xml:space="preserve"> expensive</w:t>
      </w:r>
      <w:r w:rsidR="3C339518">
        <w:t>,</w:t>
      </w:r>
      <w:r>
        <w:t xml:space="preserve"> obtrusive</w:t>
      </w:r>
      <w:r w:rsidR="04D4209F">
        <w:t>, or difficult to control</w:t>
      </w:r>
      <w:r>
        <w:t>.</w:t>
      </w:r>
      <w:r w:rsidR="00B13DA0">
        <w:t xml:space="preserve"> One such </w:t>
      </w:r>
      <w:r w:rsidR="008C61B9">
        <w:t>example is the most prominent solution on the market; The</w:t>
      </w:r>
      <w:r w:rsidR="00B13DA0">
        <w:t xml:space="preserve"> Kinova</w:t>
      </w:r>
      <w:r w:rsidRPr="00620271" w:rsidR="00B13DA0">
        <w:rPr>
          <w:rFonts w:cs="Times New Roman"/>
        </w:rPr>
        <w:t>®</w:t>
      </w:r>
      <w:r w:rsidR="00B13DA0">
        <w:t xml:space="preserve"> Jaco</w:t>
      </w:r>
      <w:r w:rsidRPr="00620271" w:rsidR="00B13DA0">
        <w:rPr>
          <w:rFonts w:cs="Times New Roman"/>
        </w:rPr>
        <w:t>®</w:t>
      </w:r>
      <w:r w:rsidR="00B13DA0">
        <w:t xml:space="preserve"> assistive robotic arm</w:t>
      </w:r>
      <w:r w:rsidR="008C61B9">
        <w:t xml:space="preserve">. </w:t>
      </w:r>
      <w:r w:rsidR="00E704AB">
        <w:t>While the</w:t>
      </w:r>
      <w:r w:rsidR="002E2EF7">
        <w:t xml:space="preserve"> arm provides users with</w:t>
      </w:r>
      <w:r w:rsidR="002C4AD8">
        <w:t xml:space="preserve"> </w:t>
      </w:r>
      <w:r w:rsidR="004E10E6">
        <w:t>high levels of dexterity</w:t>
      </w:r>
      <w:r w:rsidR="002C4AD8">
        <w:t>, it</w:t>
      </w:r>
      <w:r w:rsidR="00D90CF7">
        <w:t>s</w:t>
      </w:r>
      <w:r w:rsidR="00417F16">
        <w:t xml:space="preserve"> numerous input controls make it challenging to </w:t>
      </w:r>
      <w:r w:rsidR="00E704AB">
        <w:t xml:space="preserve">operate. Additionally, </w:t>
      </w:r>
      <w:r w:rsidRPr="00E704AB" w:rsidR="00E704AB">
        <w:t xml:space="preserve">it </w:t>
      </w:r>
      <w:r w:rsidR="007868AD">
        <w:t>is priced</w:t>
      </w:r>
      <w:r w:rsidRPr="00E704AB" w:rsidR="00E704AB">
        <w:t xml:space="preserve"> around $60,000 and features a complex mounting structure that hinders quick removal when space is required.</w:t>
      </w:r>
      <w:r>
        <w:t xml:space="preserve"> </w:t>
      </w:r>
      <w:r w:rsidR="006D0347">
        <w:t>PPMD is interested in a</w:t>
      </w:r>
      <w:r w:rsidR="00F376FE">
        <w:t xml:space="preserve"> solution to </w:t>
      </w:r>
      <w:r w:rsidR="00F11CE8">
        <w:t xml:space="preserve">this problem </w:t>
      </w:r>
      <w:r w:rsidR="00CD6778">
        <w:t xml:space="preserve">as it would provide </w:t>
      </w:r>
      <w:r w:rsidR="007868AD">
        <w:t>people with</w:t>
      </w:r>
      <w:r w:rsidR="00CD6778">
        <w:t xml:space="preserve"> DMD an affordable solution</w:t>
      </w:r>
      <w:r w:rsidR="003968DB">
        <w:t xml:space="preserve"> </w:t>
      </w:r>
      <w:r w:rsidR="007868AD">
        <w:t>equipped</w:t>
      </w:r>
      <w:r w:rsidR="003968DB">
        <w:t xml:space="preserve"> with the key functions needed to assist in </w:t>
      </w:r>
      <w:r w:rsidR="00CD6778">
        <w:t>interact</w:t>
      </w:r>
      <w:r w:rsidR="003968DB">
        <w:t xml:space="preserve">ing </w:t>
      </w:r>
      <w:r w:rsidR="00CD6778">
        <w:t>with the world around them</w:t>
      </w:r>
      <w:r w:rsidR="0067100F">
        <w:t xml:space="preserve">. </w:t>
      </w:r>
      <w:r w:rsidRPr="00B82144" w:rsidR="00B82144">
        <w:t>The team will work closely with a small group of</w:t>
      </w:r>
      <w:r w:rsidR="00EC3846">
        <w:t xml:space="preserve"> people</w:t>
      </w:r>
      <w:r w:rsidRPr="00B82144" w:rsidR="00B82144">
        <w:t xml:space="preserve"> from PPMD who have DMD for the duration of the project. This interaction will provide insight into community needs and opinions that will guide the </w:t>
      </w:r>
      <w:r w:rsidR="00A840CE">
        <w:t>t</w:t>
      </w:r>
      <w:r w:rsidRPr="00B82144" w:rsidR="00B82144">
        <w:t>eam’s design decisions, improving upon previous solutions and meeting the needs of people with DMD.</w:t>
      </w:r>
      <w:r w:rsidR="00B82144">
        <w:t xml:space="preserve"> </w:t>
      </w:r>
      <w:commentRangeEnd w:id="6"/>
      <w:r w:rsidDel="00DE1CDC" w:rsidR="00BD6164">
        <w:rPr>
          <w:rStyle w:val="CommentReference"/>
        </w:rPr>
        <w:commentReference w:id="6"/>
      </w:r>
      <w:commentRangeEnd w:id="7"/>
      <w:r w:rsidDel="00DE1CDC" w:rsidR="00F95043">
        <w:rPr>
          <w:rStyle w:val="CommentReference"/>
        </w:rPr>
        <w:commentReference w:id="7"/>
      </w:r>
      <w:commentRangeEnd w:id="8"/>
      <w:r w:rsidDel="00DE1CDC">
        <w:rPr>
          <w:rStyle w:val="CommentReference"/>
        </w:rPr>
        <w:commentReference w:id="8"/>
      </w:r>
      <w:commentRangeEnd w:id="9"/>
      <w:r w:rsidDel="00DE1CDC" w:rsidR="001D6773">
        <w:rPr>
          <w:rStyle w:val="CommentReference"/>
        </w:rPr>
        <w:commentReference w:id="9"/>
      </w:r>
      <w:commentRangeEnd w:id="10"/>
      <w:r w:rsidDel="00DE1CDC" w:rsidR="0046407D">
        <w:rPr>
          <w:rStyle w:val="CommentReference"/>
        </w:rPr>
        <w:commentReference w:id="10"/>
      </w:r>
      <w:commentRangeEnd w:id="11"/>
      <w:r w:rsidDel="00DE1CDC" w:rsidR="004847D3">
        <w:rPr>
          <w:rStyle w:val="CommentReference"/>
        </w:rPr>
        <w:commentReference w:id="11"/>
      </w:r>
    </w:p>
    <w:p w:rsidR="001D5273" w:rsidP="18A7CACF" w:rsidRDefault="001D5273" w14:paraId="4420B516" w14:textId="0584F63B"/>
    <w:p w:rsidRPr="00620271" w:rsidR="001D5273" w:rsidP="18A7CACF" w:rsidRDefault="001D5273" w14:paraId="0A9061C8" w14:textId="119D538F">
      <w:pPr>
        <w:rPr>
          <w:rFonts w:cs="Times New Roman"/>
          <w:b/>
          <w:bCs/>
          <w:color w:val="000000" w:themeColor="text1"/>
          <w:u w:val="single"/>
        </w:rPr>
      </w:pPr>
      <w:r w:rsidRPr="00620271">
        <w:rPr>
          <w:rFonts w:cs="Times New Roman"/>
          <w:b/>
          <w:bCs/>
          <w:color w:val="000000" w:themeColor="text1"/>
          <w:u w:val="single"/>
        </w:rPr>
        <w:t>Value Proposition</w:t>
      </w:r>
    </w:p>
    <w:p w:rsidRPr="00FE7D20" w:rsidR="001D5273" w:rsidP="00FE7D20" w:rsidRDefault="005F1795" w14:paraId="6BA57397" w14:textId="34E68E91">
      <w:pPr>
        <w:spacing w:line="278" w:lineRule="auto"/>
        <w:ind w:firstLine="720"/>
        <w:rPr>
          <w:rFonts w:cs="Times New Roman"/>
          <w:color w:val="000000" w:themeColor="text1"/>
        </w:rPr>
      </w:pPr>
      <w:r w:rsidRPr="00FE7D20">
        <w:rPr>
          <w:rFonts w:cs="Times New Roman"/>
          <w:color w:val="000000" w:themeColor="text1"/>
        </w:rPr>
        <w:t xml:space="preserve">Since there are many </w:t>
      </w:r>
      <w:r w:rsidRPr="00FE7D20" w:rsidR="00805902">
        <w:rPr>
          <w:rFonts w:cs="Times New Roman"/>
          <w:color w:val="000000" w:themeColor="text1"/>
        </w:rPr>
        <w:t xml:space="preserve">issues with current solutions on </w:t>
      </w:r>
      <w:r w:rsidRPr="00FE7D20" w:rsidR="009336A3">
        <w:rPr>
          <w:rFonts w:cs="Times New Roman"/>
          <w:color w:val="000000" w:themeColor="text1"/>
        </w:rPr>
        <w:t xml:space="preserve">the market, </w:t>
      </w:r>
      <w:r w:rsidRPr="00FE7D20" w:rsidR="0F57989F">
        <w:rPr>
          <w:rFonts w:cs="Times New Roman"/>
          <w:color w:val="000000" w:themeColor="text1"/>
        </w:rPr>
        <w:t>t</w:t>
      </w:r>
      <w:r w:rsidRPr="00FE7D20" w:rsidR="4BDF6FB4">
        <w:rPr>
          <w:rFonts w:cs="Times New Roman"/>
          <w:color w:val="000000" w:themeColor="text1"/>
        </w:rPr>
        <w:t>he</w:t>
      </w:r>
      <w:r w:rsidRPr="00FE7D20" w:rsidR="00D6077D">
        <w:rPr>
          <w:rFonts w:cs="Times New Roman"/>
          <w:color w:val="000000" w:themeColor="text1"/>
        </w:rPr>
        <w:t xml:space="preserve"> team’s solution will provide </w:t>
      </w:r>
      <w:r w:rsidRPr="00FE7D20" w:rsidR="0052291F">
        <w:rPr>
          <w:rFonts w:cs="Times New Roman"/>
          <w:color w:val="000000" w:themeColor="text1"/>
        </w:rPr>
        <w:t xml:space="preserve">people with </w:t>
      </w:r>
      <w:r w:rsidRPr="00FE7D20" w:rsidR="00D6077D">
        <w:rPr>
          <w:rFonts w:cs="Times New Roman"/>
          <w:color w:val="000000" w:themeColor="text1"/>
        </w:rPr>
        <w:t xml:space="preserve">DMD </w:t>
      </w:r>
      <w:r w:rsidRPr="00FE7D20" w:rsidR="007F0351">
        <w:rPr>
          <w:rFonts w:cs="Times New Roman"/>
          <w:color w:val="000000" w:themeColor="text1"/>
        </w:rPr>
        <w:t>an</w:t>
      </w:r>
      <w:r w:rsidRPr="00FE7D20" w:rsidR="00D6077D">
        <w:rPr>
          <w:rFonts w:cs="Times New Roman"/>
          <w:color w:val="000000" w:themeColor="text1"/>
        </w:rPr>
        <w:t xml:space="preserve"> accessible </w:t>
      </w:r>
      <w:r w:rsidRPr="00FE7D20" w:rsidR="000141EA">
        <w:rPr>
          <w:rFonts w:cs="Times New Roman"/>
          <w:color w:val="000000" w:themeColor="text1"/>
        </w:rPr>
        <w:t>robotic aid</w:t>
      </w:r>
      <w:r w:rsidRPr="00FE7D20" w:rsidR="00323905">
        <w:rPr>
          <w:rFonts w:cs="Times New Roman"/>
          <w:color w:val="000000" w:themeColor="text1"/>
        </w:rPr>
        <w:t xml:space="preserve"> with</w:t>
      </w:r>
      <w:r w:rsidRPr="00FE7D20" w:rsidR="000141EA">
        <w:rPr>
          <w:rFonts w:cs="Times New Roman"/>
          <w:color w:val="000000" w:themeColor="text1"/>
        </w:rPr>
        <w:t xml:space="preserve"> a substantial decrease in costs, simplified </w:t>
      </w:r>
      <w:r w:rsidRPr="00FE7D20" w:rsidR="001769AF">
        <w:rPr>
          <w:rFonts w:cs="Times New Roman"/>
          <w:color w:val="000000" w:themeColor="text1"/>
        </w:rPr>
        <w:t>controls</w:t>
      </w:r>
      <w:r w:rsidRPr="00FE7D20" w:rsidR="00C818B0">
        <w:rPr>
          <w:rFonts w:cs="Times New Roman"/>
          <w:color w:val="000000" w:themeColor="text1"/>
        </w:rPr>
        <w:t xml:space="preserve">, and ease of mobility </w:t>
      </w:r>
      <w:r w:rsidRPr="00FE7D20" w:rsidR="64213493">
        <w:rPr>
          <w:rFonts w:cs="Times New Roman"/>
          <w:color w:val="000000" w:themeColor="text1"/>
        </w:rPr>
        <w:t xml:space="preserve">through </w:t>
      </w:r>
      <w:r w:rsidR="00E21DC6">
        <w:rPr>
          <w:rFonts w:cs="Times New Roman"/>
          <w:color w:val="000000" w:themeColor="text1"/>
        </w:rPr>
        <w:t>modular integration</w:t>
      </w:r>
      <w:r w:rsidRPr="00FE7D20" w:rsidR="49FE66DC">
        <w:rPr>
          <w:rFonts w:cs="Times New Roman"/>
          <w:color w:val="000000" w:themeColor="text1"/>
        </w:rPr>
        <w:t>.</w:t>
      </w:r>
      <w:r w:rsidRPr="00FE7D20" w:rsidR="008D460F">
        <w:rPr>
          <w:rFonts w:cs="Times New Roman"/>
          <w:color w:val="000000" w:themeColor="text1"/>
        </w:rPr>
        <w:t xml:space="preserve"> </w:t>
      </w:r>
      <w:r w:rsidRPr="00FE7D20" w:rsidR="558C62DB">
        <w:rPr>
          <w:rFonts w:cs="Times New Roman"/>
          <w:color w:val="000000" w:themeColor="text1"/>
        </w:rPr>
        <w:t xml:space="preserve">The team’s solution will not only </w:t>
      </w:r>
      <w:r w:rsidRPr="00FE7D20" w:rsidR="35E5D7E0">
        <w:rPr>
          <w:rFonts w:cs="Times New Roman"/>
          <w:color w:val="000000" w:themeColor="text1"/>
        </w:rPr>
        <w:t xml:space="preserve">provide independence </w:t>
      </w:r>
      <w:r w:rsidRPr="00FE7D20" w:rsidR="00B521EE">
        <w:rPr>
          <w:rFonts w:cs="Times New Roman"/>
          <w:color w:val="000000" w:themeColor="text1"/>
        </w:rPr>
        <w:t>for people with DMD,</w:t>
      </w:r>
      <w:r w:rsidRPr="00FE7D20" w:rsidR="35E5D7E0">
        <w:rPr>
          <w:rFonts w:cs="Times New Roman"/>
          <w:color w:val="000000" w:themeColor="text1"/>
        </w:rPr>
        <w:t xml:space="preserve"> but also </w:t>
      </w:r>
      <w:r w:rsidRPr="00FE7D20" w:rsidR="00F72835">
        <w:rPr>
          <w:rFonts w:cs="Times New Roman"/>
          <w:color w:val="000000" w:themeColor="text1"/>
        </w:rPr>
        <w:t xml:space="preserve">allow </w:t>
      </w:r>
      <w:r w:rsidRPr="00FE7D20" w:rsidR="00A41D0A">
        <w:rPr>
          <w:rFonts w:cs="Times New Roman"/>
          <w:color w:val="000000" w:themeColor="text1"/>
        </w:rPr>
        <w:t>people with DMD to interact with others their age to work on a project that</w:t>
      </w:r>
      <w:r w:rsidRPr="00FE7D20" w:rsidR="00AB0FF1">
        <w:rPr>
          <w:rFonts w:cs="Times New Roman"/>
          <w:color w:val="000000" w:themeColor="text1"/>
        </w:rPr>
        <w:t xml:space="preserve"> benefits those with disabilities. </w:t>
      </w:r>
      <w:r w:rsidR="00E21DC6">
        <w:rPr>
          <w:rFonts w:cs="Times New Roman"/>
          <w:color w:val="000000" w:themeColor="text1"/>
        </w:rPr>
        <w:t>An assistive robotic aid</w:t>
      </w:r>
      <w:r w:rsidRPr="00FE7D20" w:rsidR="2ABD908D">
        <w:rPr>
          <w:rFonts w:cs="Times New Roman"/>
          <w:color w:val="000000" w:themeColor="text1"/>
        </w:rPr>
        <w:t xml:space="preserve"> </w:t>
      </w:r>
      <w:r w:rsidRPr="00FE7D20" w:rsidR="00D508C6">
        <w:rPr>
          <w:rFonts w:cs="Times New Roman"/>
          <w:color w:val="000000" w:themeColor="text1"/>
        </w:rPr>
        <w:t>allows</w:t>
      </w:r>
      <w:r w:rsidRPr="00FE7D20" w:rsidR="2ABD908D">
        <w:rPr>
          <w:rFonts w:cs="Times New Roman"/>
          <w:color w:val="000000" w:themeColor="text1"/>
        </w:rPr>
        <w:t xml:space="preserve"> </w:t>
      </w:r>
      <w:r w:rsidRPr="00FE7D20" w:rsidR="00300D8B">
        <w:rPr>
          <w:rFonts w:cs="Times New Roman"/>
          <w:color w:val="000000" w:themeColor="text1"/>
        </w:rPr>
        <w:t>those with DMD</w:t>
      </w:r>
      <w:r w:rsidRPr="00FE7D20" w:rsidR="2ABD908D">
        <w:rPr>
          <w:rFonts w:cs="Times New Roman"/>
          <w:color w:val="000000" w:themeColor="text1"/>
        </w:rPr>
        <w:t xml:space="preserve"> to perform daily tasks independently, </w:t>
      </w:r>
      <w:r w:rsidRPr="00FE7D20" w:rsidR="005D2F22">
        <w:rPr>
          <w:rFonts w:cs="Times New Roman"/>
          <w:color w:val="000000" w:themeColor="text1"/>
        </w:rPr>
        <w:t xml:space="preserve">rekindling their </w:t>
      </w:r>
      <w:r w:rsidRPr="00FE7D20" w:rsidR="00B877EE">
        <w:rPr>
          <w:rFonts w:cs="Times New Roman"/>
          <w:color w:val="000000" w:themeColor="text1"/>
        </w:rPr>
        <w:t xml:space="preserve">capability to perform </w:t>
      </w:r>
      <w:r w:rsidRPr="00FE7D20" w:rsidR="00781683">
        <w:rPr>
          <w:rFonts w:cs="Times New Roman"/>
          <w:color w:val="000000" w:themeColor="text1"/>
        </w:rPr>
        <w:t xml:space="preserve">ranged </w:t>
      </w:r>
      <w:r w:rsidRPr="00FE7D20" w:rsidR="009D7952">
        <w:rPr>
          <w:rFonts w:cs="Times New Roman"/>
          <w:color w:val="000000" w:themeColor="text1"/>
        </w:rPr>
        <w:t>upper body movements</w:t>
      </w:r>
      <w:r w:rsidRPr="00FE7D20" w:rsidR="2ABD908D">
        <w:rPr>
          <w:rFonts w:cs="Times New Roman"/>
          <w:color w:val="000000" w:themeColor="text1"/>
        </w:rPr>
        <w:t>.</w:t>
      </w:r>
      <w:r w:rsidRPr="00FE7D20" w:rsidR="00466AFB">
        <w:rPr>
          <w:rFonts w:cs="Times New Roman"/>
          <w:color w:val="000000" w:themeColor="text1"/>
        </w:rPr>
        <w:t xml:space="preserve"> Daily tasks include operating an elevator or handicap door </w:t>
      </w:r>
      <w:r w:rsidRPr="00FE7D20" w:rsidR="25B08D46">
        <w:rPr>
          <w:rFonts w:cs="Times New Roman"/>
          <w:color w:val="000000" w:themeColor="text1"/>
        </w:rPr>
        <w:t>button and</w:t>
      </w:r>
      <w:r w:rsidRPr="00FE7D20" w:rsidR="00466AFB">
        <w:rPr>
          <w:rFonts w:cs="Times New Roman"/>
          <w:color w:val="000000" w:themeColor="text1"/>
        </w:rPr>
        <w:t xml:space="preserve"> moving a water bottle to th</w:t>
      </w:r>
      <w:r w:rsidRPr="00FE7D20" w:rsidR="00BD52FD">
        <w:rPr>
          <w:rFonts w:cs="Times New Roman"/>
          <w:color w:val="000000" w:themeColor="text1"/>
        </w:rPr>
        <w:t>eir face</w:t>
      </w:r>
      <w:r w:rsidRPr="00FE7D20" w:rsidR="000565FD">
        <w:rPr>
          <w:rFonts w:cs="Times New Roman"/>
          <w:color w:val="000000" w:themeColor="text1"/>
        </w:rPr>
        <w:t xml:space="preserve"> to drink from a straw.</w:t>
      </w:r>
    </w:p>
    <w:p w:rsidRPr="00620271" w:rsidR="001D5273" w:rsidP="00B75706" w:rsidRDefault="001D5273" w14:paraId="446933B2" w14:textId="549B54EF">
      <w:pPr>
        <w:pStyle w:val="Heading1"/>
        <w:rPr>
          <w:rFonts w:asciiTheme="minorHAnsi" w:hAnsiTheme="minorHAnsi"/>
        </w:rPr>
      </w:pPr>
      <w:bookmarkStart w:name="_Toc181137454" w:id="12"/>
      <w:r w:rsidRPr="00620271">
        <w:rPr>
          <w:rFonts w:asciiTheme="minorHAnsi" w:hAnsiTheme="minorHAnsi"/>
        </w:rPr>
        <w:t xml:space="preserve">Objectives and </w:t>
      </w:r>
      <w:commentRangeStart w:id="13"/>
      <w:r w:rsidRPr="00620271">
        <w:rPr>
          <w:rFonts w:asciiTheme="minorHAnsi" w:hAnsiTheme="minorHAnsi"/>
        </w:rPr>
        <w:t>Requirements</w:t>
      </w:r>
      <w:commentRangeEnd w:id="13"/>
      <w:r w:rsidRPr="00620271" w:rsidR="00303874">
        <w:rPr>
          <w:rStyle w:val="CommentReference"/>
          <w:rFonts w:asciiTheme="minorHAnsi" w:hAnsiTheme="minorHAnsi"/>
        </w:rPr>
        <w:commentReference w:id="13"/>
      </w:r>
      <w:bookmarkEnd w:id="12"/>
    </w:p>
    <w:p w:rsidRPr="00620271" w:rsidR="00662BCE" w:rsidP="008E2680" w:rsidRDefault="00D2268F" w14:paraId="7CBB3BAB" w14:textId="5297518E">
      <w:pPr>
        <w:ind w:firstLine="720"/>
        <w:rPr>
          <w:b/>
        </w:rPr>
      </w:pPr>
      <w:r w:rsidRPr="00620271">
        <w:t>To first determine what is</w:t>
      </w:r>
      <w:r w:rsidRPr="00620271" w:rsidR="003B46D7">
        <w:rPr>
          <w:b/>
        </w:rPr>
        <w:t xml:space="preserve"> </w:t>
      </w:r>
      <w:r w:rsidRPr="00620271" w:rsidR="008278A6">
        <w:rPr>
          <w:bCs/>
        </w:rPr>
        <w:t>needed from</w:t>
      </w:r>
      <w:r w:rsidRPr="00620271" w:rsidR="003B46D7">
        <w:rPr>
          <w:bCs/>
        </w:rPr>
        <w:t xml:space="preserve"> a cheap,</w:t>
      </w:r>
      <w:r w:rsidRPr="00620271" w:rsidR="00B94F2C">
        <w:rPr>
          <w:bCs/>
        </w:rPr>
        <w:t xml:space="preserve"> </w:t>
      </w:r>
      <w:r w:rsidRPr="00620271" w:rsidR="007B4820">
        <w:rPr>
          <w:bCs/>
        </w:rPr>
        <w:t>functional</w:t>
      </w:r>
      <w:r w:rsidRPr="00620271" w:rsidR="00B94F2C">
        <w:rPr>
          <w:bCs/>
        </w:rPr>
        <w:t>, and compact robotic arm</w:t>
      </w:r>
      <w:r w:rsidRPr="00620271" w:rsidR="001C0533">
        <w:rPr>
          <w:bCs/>
        </w:rPr>
        <w:t xml:space="preserve">, </w:t>
      </w:r>
      <w:r w:rsidRPr="00620271" w:rsidR="00E636A9">
        <w:rPr>
          <w:bCs/>
        </w:rPr>
        <w:t>the team will break down the syst</w:t>
      </w:r>
      <w:r w:rsidRPr="00620271" w:rsidR="0033506B">
        <w:rPr>
          <w:bCs/>
        </w:rPr>
        <w:t>em into its subsystems</w:t>
      </w:r>
      <w:r w:rsidRPr="00620271" w:rsidR="00CC2711">
        <w:rPr>
          <w:bCs/>
        </w:rPr>
        <w:t xml:space="preserve">, configurational items, and functions in the system architecture. </w:t>
      </w:r>
      <w:r w:rsidRPr="00620271" w:rsidR="00711892">
        <w:rPr>
          <w:bCs/>
        </w:rPr>
        <w:t xml:space="preserve">Also, </w:t>
      </w:r>
      <w:r w:rsidRPr="00620271" w:rsidR="006F6437">
        <w:rPr>
          <w:bCs/>
        </w:rPr>
        <w:t xml:space="preserve">the team will apply modifications </w:t>
      </w:r>
      <w:r w:rsidRPr="00620271" w:rsidR="00F97114">
        <w:rPr>
          <w:bCs/>
        </w:rPr>
        <w:t>to the</w:t>
      </w:r>
      <w:r w:rsidRPr="00620271" w:rsidR="006F6437">
        <w:rPr>
          <w:bCs/>
        </w:rPr>
        <w:t xml:space="preserve"> </w:t>
      </w:r>
      <w:r w:rsidRPr="00620271" w:rsidR="00371D2F">
        <w:rPr>
          <w:bCs/>
        </w:rPr>
        <w:t>objectives and operations of the robot</w:t>
      </w:r>
      <w:r w:rsidRPr="00620271" w:rsidR="006F6437">
        <w:rPr>
          <w:bCs/>
        </w:rPr>
        <w:t xml:space="preserve"> based on requirements put in place by the </w:t>
      </w:r>
      <w:r w:rsidRPr="00620271" w:rsidR="005D52C4">
        <w:rPr>
          <w:bCs/>
        </w:rPr>
        <w:t xml:space="preserve">PPMD team or through safety </w:t>
      </w:r>
      <w:r w:rsidRPr="00620271" w:rsidR="00F97114">
        <w:rPr>
          <w:bCs/>
        </w:rPr>
        <w:t xml:space="preserve">and operating concerns in the system level objectives and derived requirements. </w:t>
      </w:r>
    </w:p>
    <w:p w:rsidRPr="00620271" w:rsidR="001D5273" w:rsidP="00072EC0" w:rsidRDefault="001D5273" w14:paraId="623AF7A7" w14:textId="25481B97">
      <w:pPr>
        <w:pStyle w:val="Heading2"/>
        <w:ind w:firstLine="720"/>
        <w:rPr>
          <w:rFonts w:asciiTheme="minorHAnsi" w:hAnsiTheme="minorHAnsi"/>
        </w:rPr>
      </w:pPr>
      <w:bookmarkStart w:name="_Toc181137455" w:id="14"/>
      <w:r w:rsidRPr="00620271">
        <w:rPr>
          <w:rFonts w:asciiTheme="minorHAnsi" w:hAnsiTheme="minorHAnsi"/>
        </w:rPr>
        <w:t>System Architecture</w:t>
      </w:r>
      <w:bookmarkEnd w:id="14"/>
    </w:p>
    <w:p w:rsidRPr="005E6ECF" w:rsidR="005E6ECF" w:rsidRDefault="00D2725D" w14:paraId="41CDC8C6" w14:textId="223350ED">
      <w:pPr>
        <w:ind w:firstLine="720"/>
        <w:pPrChange w:author="Baum, Andrew" w:date="2024-10-29T18:38:00Z" w16du:dateUtc="2024-10-29T22:38:00Z" w:id="15">
          <w:pPr>
            <w:pStyle w:val="Heading2"/>
            <w:ind w:firstLine="720"/>
          </w:pPr>
        </w:pPrChange>
      </w:pPr>
      <w:r>
        <w:t xml:space="preserve">Breaking down the problem into specific </w:t>
      </w:r>
      <w:r w:rsidR="00E03013">
        <w:t xml:space="preserve">functions allows for a description of how possible solutions may operate to </w:t>
      </w:r>
      <w:r w:rsidR="008A6ABB">
        <w:t xml:space="preserve">provide ROM </w:t>
      </w:r>
      <w:r w:rsidR="363EDBA6">
        <w:t>assistance</w:t>
      </w:r>
      <w:r w:rsidR="008A6ABB">
        <w:t xml:space="preserve"> to people with DMD.</w:t>
      </w:r>
      <w:r w:rsidR="00D00A94">
        <w:t xml:space="preserve"> The </w:t>
      </w:r>
      <w:r w:rsidR="009779E6">
        <w:t xml:space="preserve">assistive robot contains three subsystems: the robot frame, the electronics, and the software, which will work together to provide ROM </w:t>
      </w:r>
      <w:r w:rsidR="00E21DC6">
        <w:t>assistance</w:t>
      </w:r>
      <w:r w:rsidR="009779E6">
        <w:t xml:space="preserve">. The subsystems are further broken down into configuration items and functions which </w:t>
      </w:r>
      <w:r w:rsidR="003A7AD0">
        <w:t>specif</w:t>
      </w:r>
      <w:r w:rsidR="00E21DC6">
        <w:t>y</w:t>
      </w:r>
      <w:r w:rsidR="003A7AD0">
        <w:t xml:space="preserve"> the components and operation of each subsystem.</w:t>
      </w:r>
    </w:p>
    <w:p w:rsidR="00A21381" w:rsidP="00A21381" w:rsidRDefault="2C63E2E6" w14:paraId="6A75F19E" w14:textId="0D7240A1">
      <w:pPr>
        <w:keepNext/>
        <w:jc w:val="center"/>
      </w:pPr>
      <w:r>
        <w:rPr>
          <w:noProof/>
        </w:rPr>
        <w:drawing>
          <wp:inline distT="0" distB="0" distL="0" distR="0" wp14:anchorId="1E56D2D7" wp14:editId="13463A05">
            <wp:extent cx="5943600" cy="2876550"/>
            <wp:effectExtent l="0" t="0" r="0" b="0"/>
            <wp:docPr id="1119904278" name="Picture 111990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904278"/>
                    <pic:cNvPicPr/>
                  </pic:nvPicPr>
                  <pic:blipFill>
                    <a:blip r:embed="rId15">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r>
        <w:rPr>
          <w:noProof/>
        </w:rPr>
        <w:drawing>
          <wp:inline distT="0" distB="0" distL="0" distR="0" wp14:anchorId="2D569E2F" wp14:editId="2E0A1645">
            <wp:extent cx="5943600" cy="2895600"/>
            <wp:effectExtent l="0" t="0" r="0" b="0"/>
            <wp:docPr id="402064173" name="Picture 4020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064173"/>
                    <pic:cNvPicPr/>
                  </pic:nvPicPr>
                  <pic:blipFill>
                    <a:blip r:embed="rId16">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Pr="00620271" w:rsidR="00AB1EF8" w:rsidP="00AB1EF8" w:rsidRDefault="00AB1EF8" w14:paraId="49C32565" w14:textId="5F1F2A62">
      <w:pPr>
        <w:pStyle w:val="Caption"/>
        <w:rPr>
          <w:rFonts w:asciiTheme="minorHAnsi" w:hAnsiTheme="minorHAnsi"/>
        </w:rPr>
      </w:pPr>
      <w:bookmarkStart w:name="_Toc181135204" w:id="16"/>
      <w:r w:rsidRPr="00620271">
        <w:rPr>
          <w:rFonts w:asciiTheme="minorHAnsi" w:hAnsiTheme="minorHAnsi"/>
        </w:rPr>
        <w:t xml:space="preserve">Figure </w:t>
      </w:r>
      <w:r w:rsidRPr="00620271">
        <w:rPr>
          <w:rFonts w:asciiTheme="minorHAnsi" w:hAnsiTheme="minorHAnsi"/>
        </w:rPr>
        <w:fldChar w:fldCharType="begin"/>
      </w:r>
      <w:r w:rsidRPr="00620271">
        <w:rPr>
          <w:rFonts w:asciiTheme="minorHAnsi" w:hAnsiTheme="minorHAnsi"/>
        </w:rPr>
        <w:instrText xml:space="preserve"> SEQ Figure \* ARABIC </w:instrText>
      </w:r>
      <w:r w:rsidRPr="00620271">
        <w:rPr>
          <w:rFonts w:asciiTheme="minorHAnsi" w:hAnsiTheme="minorHAnsi"/>
        </w:rPr>
        <w:fldChar w:fldCharType="separate"/>
      </w:r>
      <w:r w:rsidR="001667D8">
        <w:rPr>
          <w:rFonts w:asciiTheme="minorHAnsi" w:hAnsiTheme="minorHAnsi"/>
          <w:noProof/>
        </w:rPr>
        <w:t>1</w:t>
      </w:r>
      <w:r w:rsidRPr="00620271">
        <w:rPr>
          <w:rFonts w:asciiTheme="minorHAnsi" w:hAnsiTheme="minorHAnsi"/>
        </w:rPr>
        <w:fldChar w:fldCharType="end"/>
      </w:r>
      <w:r w:rsidRPr="00620271">
        <w:rPr>
          <w:rFonts w:asciiTheme="minorHAnsi" w:hAnsiTheme="minorHAnsi"/>
        </w:rPr>
        <w:t>. System Architecture</w:t>
      </w:r>
      <w:bookmarkEnd w:id="16"/>
    </w:p>
    <w:p w:rsidRPr="00AB1EF8" w:rsidR="66794939" w:rsidP="00AB1EF8" w:rsidRDefault="007D0F25" w14:paraId="5399EAEB" w14:textId="1161A7FB">
      <w:pPr>
        <w:keepNext/>
        <w:jc w:val="center"/>
      </w:pPr>
      <w:r>
        <w:br w:type="page"/>
      </w:r>
    </w:p>
    <w:p w:rsidRPr="00620271" w:rsidR="001D5273" w:rsidP="00A966EA" w:rsidRDefault="001D5273" w14:paraId="4E82D853" w14:textId="46FA9490">
      <w:pPr>
        <w:pStyle w:val="Heading2"/>
        <w:ind w:firstLine="720"/>
        <w:rPr>
          <w:rFonts w:cs="Times New Roman" w:asciiTheme="minorHAnsi" w:hAnsiTheme="minorHAnsi"/>
          <w:szCs w:val="24"/>
        </w:rPr>
      </w:pPr>
      <w:bookmarkStart w:name="_Toc181137456" w:id="17"/>
      <w:r w:rsidRPr="00620271">
        <w:rPr>
          <w:rFonts w:cs="Times New Roman" w:asciiTheme="minorHAnsi" w:hAnsiTheme="minorHAnsi"/>
          <w:szCs w:val="24"/>
        </w:rPr>
        <w:t>System Level Objectives</w:t>
      </w:r>
      <w:bookmarkEnd w:id="17"/>
    </w:p>
    <w:p w:rsidRPr="006F432C" w:rsidR="006F432C" w:rsidP="008343C7" w:rsidRDefault="008343C7" w14:paraId="10C2710E" w14:textId="6CC5E7AC">
      <w:pPr>
        <w:ind w:firstLine="720"/>
      </w:pPr>
      <w:r>
        <w:t>Requirem</w:t>
      </w:r>
      <w:commentRangeStart w:id="18"/>
      <w:commentRangeStart w:id="19"/>
      <w:r>
        <w:t>e</w:t>
      </w:r>
      <w:commentRangeEnd w:id="18"/>
      <w:r>
        <w:rPr>
          <w:rStyle w:val="CommentReference"/>
        </w:rPr>
        <w:commentReference w:id="18"/>
      </w:r>
      <w:commentRangeEnd w:id="19"/>
      <w:r>
        <w:rPr>
          <w:rStyle w:val="CommentReference"/>
        </w:rPr>
        <w:commentReference w:id="19"/>
      </w:r>
      <w:r>
        <w:t>nts are defined using the format “</w:t>
      </w:r>
      <w:r w:rsidR="00F650A2">
        <w:t xml:space="preserve">TR </w:t>
      </w:r>
      <w:r w:rsidR="00F745D0">
        <w:t>X</w:t>
      </w:r>
      <w:r w:rsidR="00F650A2">
        <w:t>.</w:t>
      </w:r>
      <w:r w:rsidR="00A42785">
        <w:t>X.</w:t>
      </w:r>
      <w:r w:rsidR="00F745D0">
        <w:t>X</w:t>
      </w:r>
      <w:r>
        <w:t>”</w:t>
      </w:r>
      <w:r w:rsidR="00A672DD">
        <w:t xml:space="preserve"> where 1</w:t>
      </w:r>
      <w:r w:rsidR="00D11F74">
        <w:t>.X.</w:t>
      </w:r>
      <w:r w:rsidR="0006729A">
        <w:t>0</w:t>
      </w:r>
      <w:r w:rsidR="00A672DD">
        <w:t xml:space="preserve"> indicates </w:t>
      </w:r>
      <w:r w:rsidR="009F5969">
        <w:t xml:space="preserve">a system level </w:t>
      </w:r>
      <w:r w:rsidR="271998B3">
        <w:t>requirement,</w:t>
      </w:r>
      <w:r w:rsidR="009F5969">
        <w:t xml:space="preserve"> </w:t>
      </w:r>
      <w:r w:rsidR="00A672DD">
        <w:t>and</w:t>
      </w:r>
      <w:r w:rsidR="00F409A2">
        <w:t xml:space="preserve"> the</w:t>
      </w:r>
      <w:r w:rsidR="00A672DD">
        <w:t xml:space="preserve"> </w:t>
      </w:r>
      <w:r w:rsidR="00A42785">
        <w:t>X</w:t>
      </w:r>
      <w:r w:rsidR="00A672DD">
        <w:t xml:space="preserve"> indicates th</w:t>
      </w:r>
      <w:r w:rsidR="00CC6188">
        <w:t>e requirement number</w:t>
      </w:r>
      <w:r w:rsidR="00EF7456">
        <w:t xml:space="preserve"> (1.1.0 indicates the first </w:t>
      </w:r>
      <w:r w:rsidR="00A53EEF">
        <w:t>sys. level requirement</w:t>
      </w:r>
      <w:r>
        <w:t xml:space="preserve">, 1.2.0 indicates the second </w:t>
      </w:r>
      <w:r w:rsidR="00A53EEF">
        <w:t>sys. level requirement</w:t>
      </w:r>
      <w:r>
        <w:t>, etc.)</w:t>
      </w:r>
    </w:p>
    <w:p w:rsidRPr="00620271" w:rsidR="00916341" w:rsidP="003B4E49" w:rsidRDefault="00916341" w14:paraId="2C739AA8" w14:textId="16B9AA56">
      <w:pPr>
        <w:pStyle w:val="TABLESTYLE"/>
        <w:rPr>
          <w:rFonts w:asciiTheme="minorHAnsi" w:hAnsiTheme="minorHAnsi"/>
        </w:rPr>
      </w:pPr>
      <w:bookmarkStart w:name="_Toc179308957" w:id="20"/>
      <w:bookmarkStart w:name="_Toc181135242" w:id="21"/>
      <w:r w:rsidRPr="00620271">
        <w:rPr>
          <w:rFonts w:asciiTheme="minorHAnsi" w:hAnsiTheme="minorHAnsi"/>
        </w:rPr>
        <w:t xml:space="preserve">Table </w:t>
      </w:r>
      <w:r w:rsidRPr="00620271">
        <w:rPr>
          <w:rFonts w:asciiTheme="minorHAnsi" w:hAnsiTheme="minorHAnsi"/>
        </w:rPr>
        <w:fldChar w:fldCharType="begin"/>
      </w:r>
      <w:r w:rsidRPr="00620271">
        <w:rPr>
          <w:rFonts w:asciiTheme="minorHAnsi" w:hAnsiTheme="minorHAnsi"/>
        </w:rPr>
        <w:instrText>SEQ Table \* ARABIC</w:instrText>
      </w:r>
      <w:r w:rsidRPr="00620271">
        <w:rPr>
          <w:rFonts w:asciiTheme="minorHAnsi" w:hAnsiTheme="minorHAnsi"/>
        </w:rPr>
        <w:fldChar w:fldCharType="separate"/>
      </w:r>
      <w:r w:rsidR="001667D8">
        <w:rPr>
          <w:rFonts w:asciiTheme="minorHAnsi" w:hAnsiTheme="minorHAnsi"/>
          <w:noProof/>
        </w:rPr>
        <w:t>1</w:t>
      </w:r>
      <w:r w:rsidRPr="00620271">
        <w:rPr>
          <w:rFonts w:asciiTheme="minorHAnsi" w:hAnsiTheme="minorHAnsi"/>
        </w:rPr>
        <w:fldChar w:fldCharType="end"/>
      </w:r>
      <w:r w:rsidRPr="00620271">
        <w:rPr>
          <w:rFonts w:asciiTheme="minorHAnsi" w:hAnsiTheme="minorHAnsi"/>
        </w:rPr>
        <w:t>. System Level Requirements</w:t>
      </w:r>
      <w:bookmarkEnd w:id="20"/>
      <w:bookmarkEnd w:id="21"/>
    </w:p>
    <w:tbl>
      <w:tblPr>
        <w:tblStyle w:val="TableGrid"/>
        <w:tblW w:w="9350" w:type="dxa"/>
        <w:tblLook w:val="04A0" w:firstRow="1" w:lastRow="0" w:firstColumn="1" w:lastColumn="0" w:noHBand="0" w:noVBand="1"/>
      </w:tblPr>
      <w:tblGrid>
        <w:gridCol w:w="2505"/>
        <w:gridCol w:w="4890"/>
        <w:gridCol w:w="1955"/>
      </w:tblGrid>
      <w:tr w:rsidR="00132724" w:rsidTr="37914846" w14:paraId="43396AA6" w14:textId="77777777">
        <w:tc>
          <w:tcPr>
            <w:tcW w:w="2505" w:type="dxa"/>
            <w:shd w:val="clear" w:color="auto" w:fill="BFBFBF" w:themeFill="background1" w:themeFillShade="BF"/>
          </w:tcPr>
          <w:p w:rsidR="00132724" w:rsidP="005514F1" w:rsidRDefault="00110842" w14:paraId="10266BCF" w14:textId="7FF1C409">
            <w:pPr>
              <w:jc w:val="center"/>
            </w:pPr>
            <w:r>
              <w:t>Technical</w:t>
            </w:r>
            <w:r w:rsidR="00A53EEF">
              <w:t xml:space="preserve"> Requirement</w:t>
            </w:r>
            <w:r>
              <w:t xml:space="preserve"> ID</w:t>
            </w:r>
          </w:p>
        </w:tc>
        <w:tc>
          <w:tcPr>
            <w:tcW w:w="4890" w:type="dxa"/>
            <w:shd w:val="clear" w:color="auto" w:fill="BFBFBF" w:themeFill="background1" w:themeFillShade="BF"/>
          </w:tcPr>
          <w:p w:rsidR="00132724" w:rsidP="005514F1" w:rsidRDefault="00110842" w14:paraId="2D029E92" w14:textId="0A82D99E">
            <w:pPr>
              <w:jc w:val="center"/>
            </w:pPr>
            <w:r>
              <w:t>Requirement</w:t>
            </w:r>
          </w:p>
        </w:tc>
        <w:tc>
          <w:tcPr>
            <w:tcW w:w="1955" w:type="dxa"/>
            <w:shd w:val="clear" w:color="auto" w:fill="BFBFBF" w:themeFill="background1" w:themeFillShade="BF"/>
          </w:tcPr>
          <w:p w:rsidR="00132724" w:rsidP="005514F1" w:rsidRDefault="00011088" w14:paraId="588A0D9F" w14:textId="14B042C9">
            <w:pPr>
              <w:jc w:val="center"/>
            </w:pPr>
            <w:r>
              <w:t>Verification Method</w:t>
            </w:r>
          </w:p>
        </w:tc>
      </w:tr>
      <w:tr w:rsidR="00132724" w:rsidTr="37914846" w14:paraId="10A6765A" w14:textId="77777777">
        <w:tc>
          <w:tcPr>
            <w:tcW w:w="2505" w:type="dxa"/>
            <w:vAlign w:val="center"/>
          </w:tcPr>
          <w:p w:rsidR="00132724" w:rsidP="007D0F25" w:rsidRDefault="00110842" w14:paraId="0CBD2CA3" w14:textId="3B666322">
            <w:pPr>
              <w:jc w:val="center"/>
            </w:pPr>
            <w:r>
              <w:t>TR 1.</w:t>
            </w:r>
            <w:r w:rsidR="00D5501A">
              <w:t>1</w:t>
            </w:r>
            <w:r>
              <w:t>.0</w:t>
            </w:r>
          </w:p>
        </w:tc>
        <w:tc>
          <w:tcPr>
            <w:tcW w:w="4890" w:type="dxa"/>
            <w:vAlign w:val="center"/>
          </w:tcPr>
          <w:p w:rsidRPr="00620271" w:rsidR="00D5501A" w:rsidP="007D0F25" w:rsidRDefault="00D5501A" w14:paraId="27B8CFF4" w14:textId="59C8CFA7">
            <w:pPr>
              <w:jc w:val="center"/>
              <w:rPr>
                <w:rFonts w:cs="Arial"/>
                <w:color w:val="000000"/>
              </w:rPr>
            </w:pPr>
            <w:r w:rsidRPr="00620271">
              <w:rPr>
                <w:rFonts w:cs="Arial"/>
                <w:color w:val="000000"/>
              </w:rPr>
              <w:t>The robot shall be controlled manually by a joystick and should have the ability to program automatic functions accessed through a button push or voice activation</w:t>
            </w:r>
          </w:p>
          <w:p w:rsidR="00132724" w:rsidP="007D0F25" w:rsidRDefault="00132724" w14:paraId="506623E2" w14:textId="77777777">
            <w:pPr>
              <w:jc w:val="center"/>
            </w:pPr>
          </w:p>
        </w:tc>
        <w:tc>
          <w:tcPr>
            <w:tcW w:w="1955" w:type="dxa"/>
            <w:vAlign w:val="center"/>
          </w:tcPr>
          <w:p w:rsidR="00132724" w:rsidP="007D0F25" w:rsidRDefault="007D0F25" w14:paraId="797B778E" w14:textId="1872E383">
            <w:pPr>
              <w:jc w:val="center"/>
            </w:pPr>
            <w:r>
              <w:t>Test</w:t>
            </w:r>
          </w:p>
        </w:tc>
      </w:tr>
      <w:tr w:rsidR="00132724" w:rsidTr="37914846" w14:paraId="1C250490" w14:textId="77777777">
        <w:tc>
          <w:tcPr>
            <w:tcW w:w="2505" w:type="dxa"/>
            <w:vAlign w:val="center"/>
          </w:tcPr>
          <w:p w:rsidR="00132724" w:rsidP="007D0F25" w:rsidRDefault="007D0F25" w14:paraId="5D172699" w14:textId="4CA470C5">
            <w:pPr>
              <w:jc w:val="center"/>
            </w:pPr>
            <w:r>
              <w:t>TR 1.2.0</w:t>
            </w:r>
          </w:p>
        </w:tc>
        <w:tc>
          <w:tcPr>
            <w:tcW w:w="4890" w:type="dxa"/>
            <w:vAlign w:val="center"/>
          </w:tcPr>
          <w:p w:rsidRPr="00620271" w:rsidR="007D0F25" w:rsidP="007D0F25" w:rsidRDefault="007D0F25" w14:paraId="0ED8928E" w14:textId="31B3B793">
            <w:pPr>
              <w:jc w:val="center"/>
              <w:rPr>
                <w:rFonts w:cs="Arial"/>
                <w:color w:val="000000"/>
              </w:rPr>
            </w:pPr>
            <w:r w:rsidRPr="00620271">
              <w:rPr>
                <w:rFonts w:cs="Arial"/>
                <w:color w:val="000000"/>
              </w:rPr>
              <w:t>The robot shall have no more than six degrees of freedom</w:t>
            </w:r>
          </w:p>
          <w:p w:rsidR="00132724" w:rsidP="007D0F25" w:rsidRDefault="00132724" w14:paraId="5C30957F" w14:textId="77777777">
            <w:pPr>
              <w:jc w:val="center"/>
            </w:pPr>
          </w:p>
        </w:tc>
        <w:tc>
          <w:tcPr>
            <w:tcW w:w="1955" w:type="dxa"/>
            <w:vAlign w:val="center"/>
          </w:tcPr>
          <w:p w:rsidR="00132724" w:rsidP="007D0F25" w:rsidRDefault="007D0F25" w14:paraId="4EE401C7" w14:textId="05995649">
            <w:pPr>
              <w:jc w:val="center"/>
            </w:pPr>
            <w:r>
              <w:t>Inspection</w:t>
            </w:r>
          </w:p>
        </w:tc>
      </w:tr>
      <w:tr w:rsidR="00132724" w:rsidTr="37914846" w14:paraId="522A2005" w14:textId="77777777">
        <w:tc>
          <w:tcPr>
            <w:tcW w:w="2505" w:type="dxa"/>
            <w:vAlign w:val="center"/>
          </w:tcPr>
          <w:p w:rsidR="00132724" w:rsidP="000E27F5" w:rsidRDefault="00681E0F" w14:paraId="532CD6E9" w14:textId="56B083E9">
            <w:pPr>
              <w:jc w:val="center"/>
            </w:pPr>
            <w:r>
              <w:t>TR 1.3.0</w:t>
            </w:r>
          </w:p>
        </w:tc>
        <w:tc>
          <w:tcPr>
            <w:tcW w:w="4890" w:type="dxa"/>
            <w:vAlign w:val="center"/>
          </w:tcPr>
          <w:p w:rsidRPr="00620271" w:rsidR="000E27F5" w:rsidP="000E27F5" w:rsidRDefault="000E27F5" w14:paraId="5CD0EE49" w14:textId="05175426">
            <w:pPr>
              <w:jc w:val="center"/>
              <w:rPr>
                <w:rFonts w:cs="Arial"/>
                <w:color w:val="000000"/>
              </w:rPr>
            </w:pPr>
            <w:r w:rsidRPr="00620271">
              <w:rPr>
                <w:rFonts w:cs="Arial"/>
                <w:color w:val="000000"/>
              </w:rPr>
              <w:t>The robot shall have an operating radius that spans a minimum of 5 inches to a maximum of 2 feet from mount location with 180 degrees of rotation total</w:t>
            </w:r>
          </w:p>
          <w:p w:rsidR="00132724" w:rsidP="000E27F5" w:rsidRDefault="00132724" w14:paraId="7A3D973C" w14:textId="77777777">
            <w:pPr>
              <w:jc w:val="center"/>
            </w:pPr>
          </w:p>
        </w:tc>
        <w:tc>
          <w:tcPr>
            <w:tcW w:w="1955" w:type="dxa"/>
            <w:vAlign w:val="center"/>
          </w:tcPr>
          <w:p w:rsidR="00132724" w:rsidP="000E27F5" w:rsidRDefault="000E27F5" w14:paraId="27DFDCE6" w14:textId="4D16F73A">
            <w:pPr>
              <w:jc w:val="center"/>
            </w:pPr>
            <w:r>
              <w:t>System Test</w:t>
            </w:r>
          </w:p>
        </w:tc>
      </w:tr>
      <w:tr w:rsidR="00132724" w:rsidTr="37914846" w14:paraId="645A4882" w14:textId="77777777">
        <w:tc>
          <w:tcPr>
            <w:tcW w:w="2505" w:type="dxa"/>
            <w:vAlign w:val="center"/>
          </w:tcPr>
          <w:p w:rsidRPr="00620271" w:rsidR="003B59E8" w:rsidP="006F432C" w:rsidRDefault="003B59E8" w14:paraId="4C8F3C9C" w14:textId="77777777">
            <w:pPr>
              <w:jc w:val="center"/>
              <w:rPr>
                <w:rFonts w:cs="Arial"/>
                <w:color w:val="000000"/>
                <w:sz w:val="20"/>
                <w:szCs w:val="20"/>
              </w:rPr>
            </w:pPr>
            <w:r w:rsidRPr="00620271">
              <w:rPr>
                <w:rFonts w:cs="Arial"/>
                <w:color w:val="000000"/>
                <w:sz w:val="20"/>
                <w:szCs w:val="20"/>
              </w:rPr>
              <w:t>TR 1.4.0</w:t>
            </w:r>
          </w:p>
          <w:p w:rsidR="00132724" w:rsidP="006F432C" w:rsidRDefault="00132724" w14:paraId="351B500F" w14:textId="77777777">
            <w:pPr>
              <w:jc w:val="center"/>
            </w:pPr>
          </w:p>
        </w:tc>
        <w:tc>
          <w:tcPr>
            <w:tcW w:w="4890" w:type="dxa"/>
            <w:vAlign w:val="center"/>
          </w:tcPr>
          <w:p w:rsidRPr="00620271" w:rsidR="003B59E8" w:rsidP="006F432C" w:rsidRDefault="003B59E8" w14:paraId="49F2709B" w14:textId="39783819">
            <w:pPr>
              <w:jc w:val="center"/>
              <w:rPr>
                <w:rFonts w:cs="Arial"/>
                <w:color w:val="000000"/>
              </w:rPr>
            </w:pPr>
            <w:r w:rsidRPr="00620271">
              <w:rPr>
                <w:rFonts w:cs="Arial"/>
                <w:color w:val="000000"/>
              </w:rPr>
              <w:t>The robot should receive power from the motorized wheelchair battery and should include a backup battery</w:t>
            </w:r>
          </w:p>
          <w:p w:rsidR="00132724" w:rsidP="006F432C" w:rsidRDefault="00132724" w14:paraId="73DB2D08" w14:textId="77777777">
            <w:pPr>
              <w:jc w:val="center"/>
            </w:pPr>
          </w:p>
        </w:tc>
        <w:tc>
          <w:tcPr>
            <w:tcW w:w="1955" w:type="dxa"/>
            <w:vAlign w:val="center"/>
          </w:tcPr>
          <w:p w:rsidR="00132724" w:rsidP="006F432C" w:rsidRDefault="003B59E8" w14:paraId="3A5B8717" w14:textId="5353BD08">
            <w:pPr>
              <w:jc w:val="center"/>
            </w:pPr>
            <w:r>
              <w:t>Analysis</w:t>
            </w:r>
          </w:p>
        </w:tc>
      </w:tr>
    </w:tbl>
    <w:p w:rsidRPr="00F42D35" w:rsidR="00F42D35" w:rsidP="005514F1" w:rsidRDefault="00F42D35" w14:paraId="2D7EBF21" w14:textId="77777777">
      <w:pPr>
        <w:jc w:val="center"/>
      </w:pPr>
    </w:p>
    <w:p w:rsidRPr="00620271" w:rsidR="001D5273" w:rsidP="00A966EA" w:rsidRDefault="001D5273" w14:paraId="389497B8" w14:textId="5A3CFDDA">
      <w:pPr>
        <w:pStyle w:val="Heading2"/>
        <w:ind w:firstLine="720"/>
        <w:rPr>
          <w:rFonts w:cs="Times New Roman" w:asciiTheme="minorHAnsi" w:hAnsiTheme="minorHAnsi"/>
          <w:b w:val="0"/>
        </w:rPr>
      </w:pPr>
      <w:bookmarkStart w:name="_Toc181137457" w:id="22"/>
      <w:r w:rsidRPr="00620271">
        <w:rPr>
          <w:rFonts w:cs="Times New Roman" w:asciiTheme="minorHAnsi" w:hAnsiTheme="minorHAnsi"/>
        </w:rPr>
        <w:t>Derived Requirements</w:t>
      </w:r>
      <w:bookmarkEnd w:id="22"/>
    </w:p>
    <w:p w:rsidR="003D3EF6" w:rsidP="1DFC0B9F" w:rsidRDefault="079D50E2" w14:paraId="5315773C" w14:textId="75B5A348">
      <w:pPr>
        <w:ind w:firstLine="720"/>
      </w:pPr>
      <w:commentRangeStart w:id="23"/>
      <w:commentRangeStart w:id="24"/>
      <w:r>
        <w:t xml:space="preserve">Similarly to the </w:t>
      </w:r>
      <w:r w:rsidRPr="0B13F5AF">
        <w:rPr>
          <w:i/>
          <w:iCs/>
        </w:rPr>
        <w:t xml:space="preserve">System Level Objectives, </w:t>
      </w:r>
      <w:r>
        <w:t xml:space="preserve">the listed requirements utilize the “TR X.X.X” format. </w:t>
      </w:r>
      <w:r w:rsidR="4A0BCA16">
        <w:t>T</w:t>
      </w:r>
      <w:r>
        <w:t>he first variable denotes the system level requirement</w:t>
      </w:r>
      <w:r w:rsidR="3DBE6008">
        <w:t xml:space="preserve">, </w:t>
      </w:r>
      <w:r>
        <w:t xml:space="preserve">the second variable denotes the </w:t>
      </w:r>
      <w:r w:rsidR="04405F45">
        <w:t>sub</w:t>
      </w:r>
      <w:r>
        <w:t>system</w:t>
      </w:r>
      <w:r w:rsidR="08B3EC99">
        <w:t>, and the third variable denotes the secondary subsystem</w:t>
      </w:r>
      <w:r>
        <w:t>.</w:t>
      </w:r>
      <w:r w:rsidR="5F168979">
        <w:t xml:space="preserve"> </w:t>
      </w:r>
      <w:r w:rsidR="5329204F">
        <w:t>In other words, t</w:t>
      </w:r>
      <w:r w:rsidR="5F168979">
        <w:t>he first variable change</w:t>
      </w:r>
      <w:r w:rsidR="458468C9">
        <w:t>s</w:t>
      </w:r>
      <w:r w:rsidR="5F168979">
        <w:t xml:space="preserve"> </w:t>
      </w:r>
      <w:r w:rsidR="00960E88">
        <w:t>are</w:t>
      </w:r>
      <w:r w:rsidR="5F168979">
        <w:t xml:space="preserve"> </w:t>
      </w:r>
      <w:r w:rsidR="7673CA87">
        <w:t>based</w:t>
      </w:r>
      <w:r w:rsidR="5F168979">
        <w:t xml:space="preserve"> on </w:t>
      </w:r>
      <w:r w:rsidR="366584FB">
        <w:t xml:space="preserve">five </w:t>
      </w:r>
      <w:r w:rsidR="5F168979">
        <w:t>main system</w:t>
      </w:r>
      <w:r w:rsidR="11679212">
        <w:t xml:space="preserve"> level requirements</w:t>
      </w:r>
      <w:r w:rsidR="5F168979">
        <w:t xml:space="preserve">, which </w:t>
      </w:r>
      <w:r w:rsidR="1BD7894F">
        <w:t>are referred to</w:t>
      </w:r>
      <w:r w:rsidR="5F168979">
        <w:t xml:space="preserve"> as categories. “TR 1.</w:t>
      </w:r>
      <w:r w:rsidR="65F1EF91">
        <w:t>0</w:t>
      </w:r>
      <w:r w:rsidR="5F168979">
        <w:t>.</w:t>
      </w:r>
      <w:r w:rsidR="6A2AAB2D">
        <w:t>0</w:t>
      </w:r>
      <w:r w:rsidR="5F168979">
        <w:t>” is the overall configuration, performance specification, and description. “TR 2.</w:t>
      </w:r>
      <w:r w:rsidR="62039164">
        <w:t>0</w:t>
      </w:r>
      <w:r w:rsidR="5F168979">
        <w:t>.</w:t>
      </w:r>
      <w:r w:rsidR="066C9EAF">
        <w:t>0</w:t>
      </w:r>
      <w:r w:rsidR="5F168979">
        <w:t>” is the field use conditions and environmental effects mitigation. “TR 3.</w:t>
      </w:r>
      <w:r w:rsidR="166AECC3">
        <w:t>0</w:t>
      </w:r>
      <w:r w:rsidR="5F168979">
        <w:t>.</w:t>
      </w:r>
      <w:r w:rsidR="0624AE71">
        <w:t>0</w:t>
      </w:r>
      <w:r w:rsidR="5F168979">
        <w:t>” is the maintenance, installation, and service life. “TR 4.</w:t>
      </w:r>
      <w:r w:rsidR="6DB9C1E9">
        <w:t>0</w:t>
      </w:r>
      <w:r w:rsidR="5F168979">
        <w:t>.</w:t>
      </w:r>
      <w:r w:rsidR="50E86193">
        <w:t>0</w:t>
      </w:r>
      <w:r w:rsidR="5F168979">
        <w:t>” is the physical features and metrics.</w:t>
      </w:r>
      <w:r w:rsidR="4603715C">
        <w:t xml:space="preserve"> </w:t>
      </w:r>
      <w:r w:rsidR="447D39AD">
        <w:t xml:space="preserve">“TR 5.0.0” is the safety concern of the user and </w:t>
      </w:r>
      <w:r w:rsidR="627338FD">
        <w:t xml:space="preserve">its surroundings. </w:t>
      </w:r>
      <w:r w:rsidR="4603715C">
        <w:t xml:space="preserve">The second variable </w:t>
      </w:r>
      <w:r w:rsidR="2260D4E9">
        <w:t xml:space="preserve">changes as it iterates from its </w:t>
      </w:r>
      <w:r w:rsidR="0F907D91">
        <w:t xml:space="preserve">corresponding </w:t>
      </w:r>
      <w:r w:rsidR="79974237">
        <w:t>category.</w:t>
      </w:r>
      <w:r w:rsidR="1BF21396">
        <w:t xml:space="preserve"> </w:t>
      </w:r>
      <w:r w:rsidR="38D855DE">
        <w:t>Likewise</w:t>
      </w:r>
      <w:r w:rsidR="1BF21396">
        <w:t>, the third variable changes as it</w:t>
      </w:r>
      <w:r w:rsidR="1B32C4A7">
        <w:t xml:space="preserve"> </w:t>
      </w:r>
      <w:r w:rsidR="4F188731">
        <w:t xml:space="preserve">iterates from </w:t>
      </w:r>
      <w:r w:rsidR="64C1C5D4">
        <w:t>its</w:t>
      </w:r>
      <w:r w:rsidR="4F188731">
        <w:t xml:space="preserve"> </w:t>
      </w:r>
      <w:r w:rsidR="64C1C5D4">
        <w:t>corresponding subsystem. For example, “TR 1.1.0” is a</w:t>
      </w:r>
      <w:r w:rsidR="5AE57B03">
        <w:t xml:space="preserve"> </w:t>
      </w:r>
      <w:r w:rsidR="675BAC30">
        <w:t xml:space="preserve">one-time </w:t>
      </w:r>
      <w:r w:rsidR="6E90E664">
        <w:t>iteration</w:t>
      </w:r>
      <w:r w:rsidR="675BAC30">
        <w:t xml:space="preserve"> requirement</w:t>
      </w:r>
      <w:r w:rsidR="153FC22B">
        <w:t xml:space="preserve"> from </w:t>
      </w:r>
      <w:r w:rsidR="56BC3C56">
        <w:t>"TR 1.</w:t>
      </w:r>
      <w:r w:rsidR="1946A0EB">
        <w:t>0</w:t>
      </w:r>
      <w:r w:rsidR="56BC3C56">
        <w:t>.</w:t>
      </w:r>
      <w:r w:rsidR="28EF0D05">
        <w:t>0</w:t>
      </w:r>
      <w:r w:rsidR="56BC3C56">
        <w:t>”</w:t>
      </w:r>
      <w:r w:rsidR="4B8DC974">
        <w:t xml:space="preserve">, but “TR 1.1.4” is </w:t>
      </w:r>
      <w:r w:rsidR="4B8DC974">
        <w:t>the fourth iteration of “TR 1.1.0”.</w:t>
      </w:r>
      <w:r w:rsidR="675BAC30">
        <w:t xml:space="preserve"> </w:t>
      </w:r>
      <w:r w:rsidR="63AC1A32">
        <w:t xml:space="preserve">Overall, the numbering nomenclature is useful in categorizing iterations of systems. </w:t>
      </w:r>
      <w:commentRangeEnd w:id="23"/>
      <w:r>
        <w:rPr>
          <w:rStyle w:val="CommentReference"/>
        </w:rPr>
        <w:commentReference w:id="23"/>
      </w:r>
      <w:commentRangeEnd w:id="24"/>
      <w:r>
        <w:rPr>
          <w:rStyle w:val="CommentReference"/>
        </w:rPr>
        <w:commentReference w:id="24"/>
      </w:r>
      <w:r w:rsidRPr="007307C8" w:rsidR="007307C8">
        <w:t xml:space="preserve"> </w:t>
      </w:r>
    </w:p>
    <w:p w:rsidR="079D50E2" w:rsidP="1DFC0B9F" w:rsidRDefault="007307C8" w14:paraId="62B926E7" w14:textId="62B2758A">
      <w:pPr>
        <w:ind w:firstLine="720"/>
      </w:pPr>
      <w:r>
        <w:t xml:space="preserve">Most </w:t>
      </w:r>
      <w:r w:rsidR="007A428C">
        <w:t xml:space="preserve">derived requirements </w:t>
      </w:r>
      <w:r w:rsidR="00BD5F85">
        <w:t>were</w:t>
      </w:r>
      <w:r w:rsidR="007A428C">
        <w:t xml:space="preserve"> developed</w:t>
      </w:r>
      <w:r>
        <w:t xml:space="preserve"> through </w:t>
      </w:r>
      <w:r w:rsidR="002F577B">
        <w:t>consulting with the team</w:t>
      </w:r>
      <w:r w:rsidR="00ED1505">
        <w:t>’s</w:t>
      </w:r>
      <w:r w:rsidR="002F577B">
        <w:t xml:space="preserve"> </w:t>
      </w:r>
      <w:r w:rsidR="00C943AB">
        <w:t>customer</w:t>
      </w:r>
      <w:r w:rsidR="002F577B">
        <w:t xml:space="preserve">. As an example, </w:t>
      </w:r>
      <w:r w:rsidR="005A1ACD">
        <w:t xml:space="preserve">under </w:t>
      </w:r>
      <w:r w:rsidR="00C943AB">
        <w:t>T</w:t>
      </w:r>
      <w:r w:rsidR="005A1ACD">
        <w:t>able 2, the derived requirement TR 1.1.2 was reached through</w:t>
      </w:r>
      <w:r w:rsidR="002C0756">
        <w:t xml:space="preserve"> </w:t>
      </w:r>
      <w:r w:rsidR="00825F88">
        <w:t>consulting</w:t>
      </w:r>
      <w:r w:rsidR="00A27FEA">
        <w:t xml:space="preserve"> customers with DMD</w:t>
      </w:r>
      <w:r w:rsidR="002C0756">
        <w:t>.</w:t>
      </w:r>
      <w:r w:rsidR="000773B5">
        <w:t xml:space="preserve"> </w:t>
      </w:r>
      <w:r w:rsidR="009B168D">
        <w:t>T</w:t>
      </w:r>
      <w:r w:rsidR="002C0756">
        <w:t xml:space="preserve">his requirement </w:t>
      </w:r>
      <w:r w:rsidR="00825F88">
        <w:t>constrains</w:t>
      </w:r>
      <w:r w:rsidR="00C943AB">
        <w:t xml:space="preserve"> the system to manual joystick and automatic button commands</w:t>
      </w:r>
      <w:r w:rsidR="000773B5">
        <w:t xml:space="preserve"> which eases the overall operation of the system</w:t>
      </w:r>
      <w:r w:rsidR="00A27FEA">
        <w:t xml:space="preserve">. </w:t>
      </w:r>
      <w:r w:rsidR="00D15892">
        <w:t>Requirements</w:t>
      </w:r>
      <w:r w:rsidR="00A27FEA">
        <w:t xml:space="preserve"> with size or shape specifications</w:t>
      </w:r>
      <w:r w:rsidR="00D15892">
        <w:t xml:space="preserve"> </w:t>
      </w:r>
      <w:r w:rsidR="000773B5">
        <w:t>were</w:t>
      </w:r>
      <w:r w:rsidR="00D15892">
        <w:t xml:space="preserve"> determined through understanding standards set in place for wheelchair users. As there is a limited </w:t>
      </w:r>
      <w:r w:rsidR="0049342C">
        <w:t xml:space="preserve">workspace the powered wheelchair can operate </w:t>
      </w:r>
      <w:r w:rsidR="00ED3395">
        <w:t>around</w:t>
      </w:r>
      <w:r w:rsidR="0049342C">
        <w:t>, the size of team 205’s solution plays a key role</w:t>
      </w:r>
      <w:r w:rsidR="007E6B51">
        <w:t>. This is seen in requirement TR</w:t>
      </w:r>
      <w:r w:rsidR="00ED1505">
        <w:t xml:space="preserve"> 1.3.1 where there is an overall height requirement the robotic arm mu</w:t>
      </w:r>
      <w:r w:rsidR="0046437F">
        <w:t>st</w:t>
      </w:r>
      <w:r w:rsidR="00ED1505">
        <w:t xml:space="preserve"> reach in order to operate as intended.</w:t>
      </w:r>
      <w:r w:rsidR="00044FFA">
        <w:t xml:space="preserve"> This requirement was determined through ADA standards for button and object placement with wheelchair users in mind</w:t>
      </w:r>
      <w:r w:rsidR="003D3EF6">
        <w:t xml:space="preserve"> [</w:t>
      </w:r>
      <w:r w:rsidR="0065A527">
        <w:t>4</w:t>
      </w:r>
      <w:r w:rsidR="003D3EF6">
        <w:t>]</w:t>
      </w:r>
      <w:r w:rsidR="00044FFA">
        <w:t>.</w:t>
      </w:r>
    </w:p>
    <w:p w:rsidRPr="00620271" w:rsidR="3FAA9B93" w:rsidP="1DFC0B9F" w:rsidRDefault="3FAA9B93" w14:paraId="5D1E901C" w14:textId="02EC8EC3">
      <w:pPr>
        <w:pStyle w:val="TABLESTYLE"/>
        <w:rPr>
          <w:rFonts w:asciiTheme="minorHAnsi" w:hAnsiTheme="minorHAnsi"/>
        </w:rPr>
      </w:pPr>
      <w:bookmarkStart w:name="_Toc181135243" w:id="25"/>
      <w:r w:rsidRPr="00620271">
        <w:rPr>
          <w:rFonts w:asciiTheme="minorHAnsi" w:hAnsiTheme="minorHAnsi"/>
        </w:rPr>
        <w:t xml:space="preserve">Table </w:t>
      </w:r>
      <w:r w:rsidRPr="00620271">
        <w:rPr>
          <w:rFonts w:asciiTheme="minorHAnsi" w:hAnsiTheme="minorHAnsi"/>
        </w:rPr>
        <w:fldChar w:fldCharType="begin"/>
      </w:r>
      <w:r w:rsidRPr="00620271">
        <w:rPr>
          <w:rFonts w:asciiTheme="minorHAnsi" w:hAnsiTheme="minorHAnsi"/>
        </w:rPr>
        <w:instrText>SEQ Table \* ARABIC</w:instrText>
      </w:r>
      <w:r w:rsidRPr="00620271">
        <w:rPr>
          <w:rFonts w:asciiTheme="minorHAnsi" w:hAnsiTheme="minorHAnsi"/>
        </w:rPr>
        <w:fldChar w:fldCharType="separate"/>
      </w:r>
      <w:r w:rsidR="001667D8">
        <w:rPr>
          <w:rFonts w:asciiTheme="minorHAnsi" w:hAnsiTheme="minorHAnsi"/>
          <w:noProof/>
        </w:rPr>
        <w:t>2</w:t>
      </w:r>
      <w:r w:rsidRPr="00620271">
        <w:rPr>
          <w:rFonts w:asciiTheme="minorHAnsi" w:hAnsiTheme="minorHAnsi"/>
        </w:rPr>
        <w:fldChar w:fldCharType="end"/>
      </w:r>
      <w:r w:rsidRPr="00620271">
        <w:rPr>
          <w:rFonts w:asciiTheme="minorHAnsi" w:hAnsiTheme="minorHAnsi"/>
        </w:rPr>
        <w:t>. Derived Requirements</w:t>
      </w:r>
      <w:bookmarkEnd w:id="25"/>
    </w:p>
    <w:tbl>
      <w:tblPr>
        <w:tblStyle w:val="TableGrid"/>
        <w:tblW w:w="0" w:type="auto"/>
        <w:tblLayout w:type="fixed"/>
        <w:tblLook w:val="0680" w:firstRow="0" w:lastRow="0" w:firstColumn="1" w:lastColumn="0" w:noHBand="1" w:noVBand="1"/>
      </w:tblPr>
      <w:tblGrid>
        <w:gridCol w:w="1395"/>
        <w:gridCol w:w="5970"/>
        <w:gridCol w:w="1995"/>
      </w:tblGrid>
      <w:tr w:rsidR="1DFC0B9F" w:rsidTr="37914846" w14:paraId="16CAFD0A" w14:textId="77777777">
        <w:trPr>
          <w:trHeight w:val="300"/>
        </w:trPr>
        <w:tc>
          <w:tcPr>
            <w:tcW w:w="1395" w:type="dxa"/>
            <w:shd w:val="clear" w:color="auto" w:fill="A6A6A6" w:themeFill="background1" w:themeFillShade="A6"/>
            <w:vAlign w:val="center"/>
          </w:tcPr>
          <w:p w:rsidR="7011334E" w:rsidP="1DFC0B9F" w:rsidRDefault="7011334E" w14:paraId="415BB4F5" w14:textId="22B7E753">
            <w:pPr>
              <w:jc w:val="center"/>
            </w:pPr>
            <w:r w:rsidRPr="00620271">
              <w:rPr>
                <w:rFonts w:eastAsia="Arial" w:cs="Arial"/>
                <w:color w:val="000000" w:themeColor="text1"/>
                <w:sz w:val="20"/>
                <w:szCs w:val="20"/>
              </w:rPr>
              <w:t>Technical Requirement ID</w:t>
            </w:r>
          </w:p>
        </w:tc>
        <w:tc>
          <w:tcPr>
            <w:tcW w:w="5970" w:type="dxa"/>
            <w:shd w:val="clear" w:color="auto" w:fill="A6A6A6" w:themeFill="background1" w:themeFillShade="A6"/>
            <w:vAlign w:val="center"/>
          </w:tcPr>
          <w:p w:rsidR="7011334E" w:rsidP="1DFC0B9F" w:rsidRDefault="7011334E" w14:paraId="6EB4BFD0" w14:textId="0618AF5C">
            <w:pPr>
              <w:jc w:val="center"/>
            </w:pPr>
            <w:r w:rsidRPr="1DFC0B9F">
              <w:t>Requirement</w:t>
            </w:r>
          </w:p>
        </w:tc>
        <w:tc>
          <w:tcPr>
            <w:tcW w:w="1995" w:type="dxa"/>
            <w:shd w:val="clear" w:color="auto" w:fill="A6A6A6" w:themeFill="background1" w:themeFillShade="A6"/>
            <w:vAlign w:val="center"/>
          </w:tcPr>
          <w:p w:rsidR="7011334E" w:rsidP="1DFC0B9F" w:rsidRDefault="7011334E" w14:paraId="00F02A2E" w14:textId="3497E930">
            <w:pPr>
              <w:jc w:val="center"/>
            </w:pPr>
            <w:r w:rsidRPr="1DFC0B9F">
              <w:t>Verification Method</w:t>
            </w:r>
          </w:p>
        </w:tc>
      </w:tr>
      <w:tr w:rsidR="1DFC0B9F" w:rsidTr="00971808" w14:paraId="4A27CB35" w14:textId="77777777">
        <w:trPr>
          <w:trHeight w:val="300"/>
        </w:trPr>
        <w:tc>
          <w:tcPr>
            <w:tcW w:w="1395" w:type="dxa"/>
            <w:shd w:val="clear" w:color="auto" w:fill="E8E8E8" w:themeFill="background2"/>
            <w:vAlign w:val="center"/>
          </w:tcPr>
          <w:p w:rsidR="1DFC0B9F" w:rsidP="1DFC0B9F" w:rsidRDefault="1DFC0B9F" w14:paraId="13D0B974" w14:textId="43A863F7">
            <w:pPr>
              <w:jc w:val="center"/>
            </w:pPr>
            <w:r w:rsidRPr="00620271">
              <w:rPr>
                <w:rFonts w:eastAsia="Arial" w:cs="Arial"/>
                <w:color w:val="000000" w:themeColor="text1"/>
                <w:sz w:val="20"/>
                <w:szCs w:val="20"/>
              </w:rPr>
              <w:t>TR 1.0.0</w:t>
            </w:r>
          </w:p>
        </w:tc>
        <w:tc>
          <w:tcPr>
            <w:tcW w:w="5970" w:type="dxa"/>
            <w:shd w:val="clear" w:color="auto" w:fill="E8E8E8" w:themeFill="background2"/>
          </w:tcPr>
          <w:p w:rsidRPr="00620271" w:rsidR="1DFC0B9F" w:rsidP="37914846" w:rsidRDefault="3FB816E3" w14:paraId="17B9B598" w14:textId="1C345312">
            <w:pPr>
              <w:jc w:val="center"/>
              <w:rPr>
                <w:rFonts w:eastAsia="Aptos" w:cs="Aptos"/>
                <w:color w:val="000000" w:themeColor="text1"/>
              </w:rPr>
            </w:pPr>
            <w:r w:rsidRPr="00620271">
              <w:rPr>
                <w:rFonts w:eastAsia="Aptos" w:cs="Aptos"/>
                <w:color w:val="000000" w:themeColor="text1"/>
              </w:rPr>
              <w:t>The team shall research, design, develop, integrate, and test an assistive robotic device modified for a motorized wheelchair including a custom mounting device, electronics, and software</w:t>
            </w:r>
          </w:p>
        </w:tc>
        <w:tc>
          <w:tcPr>
            <w:tcW w:w="1995" w:type="dxa"/>
            <w:shd w:val="clear" w:color="auto" w:fill="E8E8E8" w:themeFill="background2"/>
            <w:vAlign w:val="center"/>
          </w:tcPr>
          <w:p w:rsidRPr="00620271" w:rsidR="21F03BE2" w:rsidP="1DFC0B9F" w:rsidRDefault="00620271" w14:paraId="6A8B1BA0" w14:textId="49BCAF0B">
            <w:pPr>
              <w:jc w:val="center"/>
              <w:rPr>
                <w:rFonts w:cs="Arial"/>
              </w:rPr>
            </w:pPr>
            <w:r w:rsidRPr="00620271">
              <w:rPr>
                <w:rFonts w:cs="Arial"/>
                <w:sz w:val="20"/>
                <w:szCs w:val="20"/>
              </w:rPr>
              <w:t>Customer Feedback</w:t>
            </w:r>
          </w:p>
        </w:tc>
      </w:tr>
      <w:tr w:rsidR="1DFC0B9F" w:rsidTr="00971808" w14:paraId="65EC3520" w14:textId="77777777">
        <w:trPr>
          <w:trHeight w:val="300"/>
        </w:trPr>
        <w:tc>
          <w:tcPr>
            <w:tcW w:w="1395" w:type="dxa"/>
            <w:shd w:val="clear" w:color="auto" w:fill="auto"/>
            <w:vAlign w:val="center"/>
          </w:tcPr>
          <w:p w:rsidR="1DFC0B9F" w:rsidP="1DFC0B9F" w:rsidRDefault="1DFC0B9F" w14:paraId="5E96AA02" w14:textId="55966341">
            <w:pPr>
              <w:jc w:val="center"/>
            </w:pPr>
            <w:r w:rsidRPr="00620271">
              <w:rPr>
                <w:rFonts w:eastAsia="Arial" w:cs="Arial"/>
                <w:color w:val="000000" w:themeColor="text1"/>
                <w:sz w:val="20"/>
                <w:szCs w:val="20"/>
              </w:rPr>
              <w:t>TR 1.1.0</w:t>
            </w:r>
          </w:p>
        </w:tc>
        <w:tc>
          <w:tcPr>
            <w:tcW w:w="5970" w:type="dxa"/>
            <w:shd w:val="clear" w:color="auto" w:fill="auto"/>
          </w:tcPr>
          <w:p w:rsidR="1DFC0B9F" w:rsidP="1DFC0B9F" w:rsidRDefault="1DFC0B9F" w14:paraId="4D5EF661" w14:textId="1EBEC428">
            <w:pPr>
              <w:jc w:val="center"/>
            </w:pPr>
            <w:r w:rsidRPr="00620271">
              <w:rPr>
                <w:rFonts w:eastAsia="Aptos" w:cs="Aptos"/>
                <w:color w:val="000000" w:themeColor="text1"/>
              </w:rPr>
              <w:t>The robot shall be controlled manually by a joystick and should have the ability to program automatic functions accessed through a button push or voice activation</w:t>
            </w:r>
          </w:p>
        </w:tc>
        <w:tc>
          <w:tcPr>
            <w:tcW w:w="1995" w:type="dxa"/>
            <w:shd w:val="clear" w:color="auto" w:fill="auto"/>
            <w:vAlign w:val="center"/>
          </w:tcPr>
          <w:p w:rsidR="1DFC0B9F" w:rsidP="1DFC0B9F" w:rsidRDefault="1DFC0B9F" w14:paraId="3CDCED29" w14:textId="4D32DBDC">
            <w:pPr>
              <w:jc w:val="center"/>
            </w:pPr>
            <w:r w:rsidRPr="00620271">
              <w:rPr>
                <w:rFonts w:eastAsia="Arial" w:cs="Arial"/>
                <w:color w:val="000000" w:themeColor="text1"/>
                <w:sz w:val="20"/>
                <w:szCs w:val="20"/>
              </w:rPr>
              <w:t>Test</w:t>
            </w:r>
          </w:p>
        </w:tc>
      </w:tr>
      <w:tr w:rsidR="1DFC0B9F" w:rsidTr="00971808" w14:paraId="6577DF95" w14:textId="77777777">
        <w:trPr>
          <w:trHeight w:val="300"/>
        </w:trPr>
        <w:tc>
          <w:tcPr>
            <w:tcW w:w="1395" w:type="dxa"/>
            <w:shd w:val="clear" w:color="auto" w:fill="E8E8E8" w:themeFill="background2"/>
            <w:vAlign w:val="center"/>
          </w:tcPr>
          <w:p w:rsidR="1DFC0B9F" w:rsidP="1DFC0B9F" w:rsidRDefault="1DFC0B9F" w14:paraId="1E9B7276" w14:textId="0F3C4A15">
            <w:pPr>
              <w:jc w:val="center"/>
            </w:pPr>
            <w:r w:rsidRPr="00620271">
              <w:rPr>
                <w:rFonts w:eastAsia="Arial" w:cs="Arial"/>
                <w:color w:val="000000" w:themeColor="text1"/>
                <w:sz w:val="20"/>
                <w:szCs w:val="20"/>
              </w:rPr>
              <w:t>TR 1.1.1</w:t>
            </w:r>
          </w:p>
        </w:tc>
        <w:tc>
          <w:tcPr>
            <w:tcW w:w="5970" w:type="dxa"/>
            <w:shd w:val="clear" w:color="auto" w:fill="E8E8E8" w:themeFill="background2"/>
          </w:tcPr>
          <w:p w:rsidR="1DFC0B9F" w:rsidP="1DFC0B9F" w:rsidRDefault="1DFC0B9F" w14:paraId="75AA1190" w14:textId="51A5052B">
            <w:pPr>
              <w:jc w:val="center"/>
            </w:pPr>
            <w:r w:rsidRPr="00620271">
              <w:rPr>
                <w:rFonts w:eastAsia="Aptos" w:cs="Aptos"/>
                <w:color w:val="000000" w:themeColor="text1"/>
              </w:rPr>
              <w:t>The joystick shall be attached in a location near the motorized wheelchair armrest</w:t>
            </w:r>
          </w:p>
        </w:tc>
        <w:tc>
          <w:tcPr>
            <w:tcW w:w="1995" w:type="dxa"/>
            <w:shd w:val="clear" w:color="auto" w:fill="E8E8E8" w:themeFill="background2"/>
            <w:vAlign w:val="center"/>
          </w:tcPr>
          <w:p w:rsidR="1DFC0B9F" w:rsidP="1DFC0B9F" w:rsidRDefault="1DFC0B9F" w14:paraId="0FB1B4E0" w14:textId="4E605ABE">
            <w:pPr>
              <w:jc w:val="center"/>
            </w:pPr>
            <w:r w:rsidRPr="00620271">
              <w:rPr>
                <w:rFonts w:eastAsia="Arial" w:cs="Arial"/>
                <w:color w:val="000000" w:themeColor="text1"/>
                <w:sz w:val="20"/>
                <w:szCs w:val="20"/>
              </w:rPr>
              <w:t>Visual Inspection</w:t>
            </w:r>
          </w:p>
        </w:tc>
      </w:tr>
      <w:tr w:rsidR="1DFC0B9F" w:rsidTr="00971808" w14:paraId="2609354D" w14:textId="77777777">
        <w:trPr>
          <w:trHeight w:val="300"/>
        </w:trPr>
        <w:tc>
          <w:tcPr>
            <w:tcW w:w="1395" w:type="dxa"/>
            <w:shd w:val="clear" w:color="auto" w:fill="auto"/>
            <w:vAlign w:val="center"/>
          </w:tcPr>
          <w:p w:rsidR="1DFC0B9F" w:rsidP="1DFC0B9F" w:rsidRDefault="1DFC0B9F" w14:paraId="05BE523E" w14:textId="45CD9439">
            <w:pPr>
              <w:jc w:val="center"/>
            </w:pPr>
            <w:r w:rsidRPr="00620271">
              <w:rPr>
                <w:rFonts w:eastAsia="Arial" w:cs="Arial"/>
                <w:color w:val="000000" w:themeColor="text1"/>
                <w:sz w:val="20"/>
                <w:szCs w:val="20"/>
              </w:rPr>
              <w:t>TR 1.1.2</w:t>
            </w:r>
          </w:p>
        </w:tc>
        <w:tc>
          <w:tcPr>
            <w:tcW w:w="5970" w:type="dxa"/>
            <w:shd w:val="clear" w:color="auto" w:fill="auto"/>
          </w:tcPr>
          <w:p w:rsidR="1DFC0B9F" w:rsidP="1DFC0B9F" w:rsidRDefault="1DFC0B9F" w14:paraId="034C62F8" w14:textId="4AB930C6">
            <w:pPr>
              <w:jc w:val="center"/>
            </w:pPr>
            <w:r w:rsidRPr="00620271">
              <w:rPr>
                <w:rFonts w:eastAsia="Aptos" w:cs="Aptos"/>
                <w:color w:val="000000" w:themeColor="text1"/>
              </w:rPr>
              <w:t>Any automatic functions shall be independent of the joystick and should operate without any joystick inputs</w:t>
            </w:r>
          </w:p>
        </w:tc>
        <w:tc>
          <w:tcPr>
            <w:tcW w:w="1995" w:type="dxa"/>
            <w:shd w:val="clear" w:color="auto" w:fill="auto"/>
            <w:vAlign w:val="center"/>
          </w:tcPr>
          <w:p w:rsidR="1DFC0B9F" w:rsidP="1DFC0B9F" w:rsidRDefault="1DFC0B9F" w14:paraId="6F38A416" w14:textId="5818DD8C">
            <w:pPr>
              <w:jc w:val="center"/>
            </w:pPr>
            <w:r w:rsidRPr="00620271">
              <w:rPr>
                <w:rFonts w:eastAsia="Arial" w:cs="Arial"/>
                <w:color w:val="000000" w:themeColor="text1"/>
                <w:sz w:val="20"/>
                <w:szCs w:val="20"/>
              </w:rPr>
              <w:t>System Test</w:t>
            </w:r>
          </w:p>
        </w:tc>
      </w:tr>
      <w:tr w:rsidR="1DFC0B9F" w:rsidTr="00971808" w14:paraId="1FA7DFBA" w14:textId="77777777">
        <w:trPr>
          <w:trHeight w:val="300"/>
        </w:trPr>
        <w:tc>
          <w:tcPr>
            <w:tcW w:w="1395" w:type="dxa"/>
            <w:shd w:val="clear" w:color="auto" w:fill="E8E8E8" w:themeFill="background2"/>
            <w:vAlign w:val="center"/>
          </w:tcPr>
          <w:p w:rsidR="1DFC0B9F" w:rsidP="1DFC0B9F" w:rsidRDefault="1DFC0B9F" w14:paraId="7C065F51" w14:textId="2B770B19">
            <w:pPr>
              <w:jc w:val="center"/>
            </w:pPr>
            <w:r w:rsidRPr="00620271">
              <w:rPr>
                <w:rFonts w:eastAsia="Arial" w:cs="Arial"/>
                <w:color w:val="000000" w:themeColor="text1"/>
                <w:sz w:val="20"/>
                <w:szCs w:val="20"/>
              </w:rPr>
              <w:t>TR 1.1.3</w:t>
            </w:r>
          </w:p>
        </w:tc>
        <w:tc>
          <w:tcPr>
            <w:tcW w:w="5970" w:type="dxa"/>
            <w:shd w:val="clear" w:color="auto" w:fill="E8E8E8" w:themeFill="background2"/>
          </w:tcPr>
          <w:p w:rsidR="1DFC0B9F" w:rsidP="1DFC0B9F" w:rsidRDefault="1DFC0B9F" w14:paraId="1B4D0491" w14:textId="5B8BFD28">
            <w:pPr>
              <w:jc w:val="center"/>
            </w:pPr>
            <w:r w:rsidRPr="00620271">
              <w:rPr>
                <w:rFonts w:eastAsia="Aptos" w:cs="Aptos"/>
                <w:color w:val="000000" w:themeColor="text1"/>
              </w:rPr>
              <w:t>The arm shall not mount in a location that infringes on the user's seating space, and must be small enough that as installed on wheelchair, the user can still pass through a standard door opening</w:t>
            </w:r>
          </w:p>
        </w:tc>
        <w:tc>
          <w:tcPr>
            <w:tcW w:w="1995" w:type="dxa"/>
            <w:shd w:val="clear" w:color="auto" w:fill="E8E8E8" w:themeFill="background2"/>
            <w:vAlign w:val="center"/>
          </w:tcPr>
          <w:p w:rsidR="1DFC0B9F" w:rsidP="1DFC0B9F" w:rsidRDefault="1DFC0B9F" w14:paraId="1C508696" w14:textId="29710E76">
            <w:pPr>
              <w:jc w:val="center"/>
            </w:pPr>
            <w:r w:rsidRPr="00620271">
              <w:rPr>
                <w:rFonts w:eastAsia="Arial" w:cs="Arial"/>
                <w:color w:val="000000" w:themeColor="text1"/>
                <w:sz w:val="20"/>
                <w:szCs w:val="20"/>
              </w:rPr>
              <w:t>Physical Inspection</w:t>
            </w:r>
          </w:p>
        </w:tc>
      </w:tr>
      <w:tr w:rsidR="1DFC0B9F" w:rsidTr="00971808" w14:paraId="728DEF96" w14:textId="77777777">
        <w:trPr>
          <w:trHeight w:val="300"/>
        </w:trPr>
        <w:tc>
          <w:tcPr>
            <w:tcW w:w="1395" w:type="dxa"/>
            <w:shd w:val="clear" w:color="auto" w:fill="auto"/>
            <w:vAlign w:val="center"/>
          </w:tcPr>
          <w:p w:rsidR="1DFC0B9F" w:rsidP="1DFC0B9F" w:rsidRDefault="1DFC0B9F" w14:paraId="05BDFC11" w14:textId="7B7D14F2">
            <w:pPr>
              <w:jc w:val="center"/>
            </w:pPr>
            <w:r w:rsidRPr="00620271">
              <w:rPr>
                <w:rFonts w:eastAsia="Arial" w:cs="Arial"/>
                <w:color w:val="000000" w:themeColor="text1"/>
                <w:sz w:val="20"/>
                <w:szCs w:val="20"/>
              </w:rPr>
              <w:t>TR 1.2.0</w:t>
            </w:r>
          </w:p>
        </w:tc>
        <w:tc>
          <w:tcPr>
            <w:tcW w:w="5970" w:type="dxa"/>
            <w:shd w:val="clear" w:color="auto" w:fill="auto"/>
          </w:tcPr>
          <w:p w:rsidR="1DFC0B9F" w:rsidP="1DFC0B9F" w:rsidRDefault="1DFC0B9F" w14:paraId="1F25ACD3" w14:textId="4B5CD13D">
            <w:pPr>
              <w:jc w:val="center"/>
            </w:pPr>
            <w:r w:rsidRPr="00620271">
              <w:rPr>
                <w:rFonts w:eastAsia="Aptos" w:cs="Aptos"/>
                <w:color w:val="000000" w:themeColor="text1"/>
              </w:rPr>
              <w:t xml:space="preserve">The robot shall have no more than </w:t>
            </w:r>
            <w:r w:rsidRPr="00620271" w:rsidR="0C2A44FF">
              <w:rPr>
                <w:rFonts w:eastAsia="Aptos" w:cs="Aptos"/>
                <w:color w:val="000000" w:themeColor="text1"/>
              </w:rPr>
              <w:t>six degrees</w:t>
            </w:r>
            <w:r w:rsidRPr="00620271">
              <w:rPr>
                <w:rFonts w:eastAsia="Aptos" w:cs="Aptos"/>
                <w:color w:val="000000" w:themeColor="text1"/>
              </w:rPr>
              <w:t xml:space="preserve"> of freedom</w:t>
            </w:r>
          </w:p>
        </w:tc>
        <w:tc>
          <w:tcPr>
            <w:tcW w:w="1995" w:type="dxa"/>
            <w:shd w:val="clear" w:color="auto" w:fill="auto"/>
            <w:vAlign w:val="center"/>
          </w:tcPr>
          <w:p w:rsidRPr="00620271" w:rsidR="062A4C33" w:rsidP="1DFC0B9F" w:rsidRDefault="062A4C33" w14:paraId="6F99EE43" w14:textId="6D28B9B6">
            <w:pPr>
              <w:jc w:val="center"/>
              <w:rPr>
                <w:rFonts w:eastAsia="Arial" w:cs="Arial"/>
                <w:color w:val="000000" w:themeColor="text1"/>
                <w:sz w:val="20"/>
                <w:szCs w:val="20"/>
              </w:rPr>
            </w:pPr>
            <w:r w:rsidRPr="00620271">
              <w:rPr>
                <w:rFonts w:eastAsia="Arial" w:cs="Arial"/>
                <w:color w:val="000000" w:themeColor="text1"/>
                <w:sz w:val="20"/>
                <w:szCs w:val="20"/>
              </w:rPr>
              <w:t>Inspection</w:t>
            </w:r>
          </w:p>
        </w:tc>
      </w:tr>
      <w:tr w:rsidR="1DFC0B9F" w:rsidTr="00971808" w14:paraId="3F479FA5" w14:textId="77777777">
        <w:trPr>
          <w:trHeight w:val="300"/>
        </w:trPr>
        <w:tc>
          <w:tcPr>
            <w:tcW w:w="1395" w:type="dxa"/>
            <w:shd w:val="clear" w:color="auto" w:fill="E8E8E8" w:themeFill="background2"/>
            <w:vAlign w:val="center"/>
          </w:tcPr>
          <w:p w:rsidR="1DFC0B9F" w:rsidP="1DFC0B9F" w:rsidRDefault="1DFC0B9F" w14:paraId="7EC9A3D3" w14:textId="57E1354B">
            <w:pPr>
              <w:jc w:val="center"/>
            </w:pPr>
            <w:r w:rsidRPr="00620271">
              <w:rPr>
                <w:rFonts w:eastAsia="Arial" w:cs="Arial"/>
                <w:color w:val="000000" w:themeColor="text1"/>
                <w:sz w:val="20"/>
                <w:szCs w:val="20"/>
              </w:rPr>
              <w:t>TR 1.3.0</w:t>
            </w:r>
          </w:p>
        </w:tc>
        <w:tc>
          <w:tcPr>
            <w:tcW w:w="5970" w:type="dxa"/>
            <w:shd w:val="clear" w:color="auto" w:fill="E8E8E8" w:themeFill="background2"/>
          </w:tcPr>
          <w:p w:rsidR="1DFC0B9F" w:rsidP="1DFC0B9F" w:rsidRDefault="1DFC0B9F" w14:paraId="1CFCDB71" w14:textId="2D28398B">
            <w:pPr>
              <w:jc w:val="center"/>
            </w:pPr>
            <w:r w:rsidRPr="00620271">
              <w:rPr>
                <w:rFonts w:eastAsia="Aptos" w:cs="Aptos"/>
                <w:color w:val="000000" w:themeColor="text1"/>
              </w:rPr>
              <w:t>The robot shall have an operating radius that spans a minimum of 5 inches to a maximum of 2 feet from mount location with 180 degrees of rotation total</w:t>
            </w:r>
          </w:p>
        </w:tc>
        <w:tc>
          <w:tcPr>
            <w:tcW w:w="1995" w:type="dxa"/>
            <w:shd w:val="clear" w:color="auto" w:fill="E8E8E8" w:themeFill="background2"/>
            <w:vAlign w:val="center"/>
          </w:tcPr>
          <w:p w:rsidR="1DFC0B9F" w:rsidP="1DFC0B9F" w:rsidRDefault="1DFC0B9F" w14:paraId="523EEBCF" w14:textId="37F5C138">
            <w:pPr>
              <w:jc w:val="center"/>
            </w:pPr>
            <w:r w:rsidRPr="00620271">
              <w:rPr>
                <w:rFonts w:eastAsia="Arial" w:cs="Arial"/>
                <w:color w:val="000000" w:themeColor="text1"/>
                <w:sz w:val="20"/>
                <w:szCs w:val="20"/>
              </w:rPr>
              <w:t>System Test</w:t>
            </w:r>
          </w:p>
        </w:tc>
      </w:tr>
      <w:tr w:rsidR="0083537F" w:rsidTr="00971808" w14:paraId="3209727A" w14:textId="77777777">
        <w:trPr>
          <w:trHeight w:val="300"/>
        </w:trPr>
        <w:tc>
          <w:tcPr>
            <w:tcW w:w="1395" w:type="dxa"/>
            <w:shd w:val="clear" w:color="auto" w:fill="auto"/>
            <w:vAlign w:val="center"/>
          </w:tcPr>
          <w:p w:rsidRPr="00620271" w:rsidR="0083537F" w:rsidP="1DFC0B9F" w:rsidRDefault="0083537F" w14:paraId="152D76C1" w14:textId="11DD3BC3">
            <w:pPr>
              <w:jc w:val="center"/>
              <w:rPr>
                <w:rFonts w:eastAsia="Arial" w:cs="Arial"/>
                <w:color w:val="000000" w:themeColor="text1"/>
                <w:sz w:val="20"/>
                <w:szCs w:val="20"/>
              </w:rPr>
            </w:pPr>
            <w:r w:rsidRPr="00620271">
              <w:rPr>
                <w:rFonts w:eastAsia="Arial" w:cs="Arial"/>
                <w:color w:val="000000" w:themeColor="text1"/>
                <w:sz w:val="20"/>
                <w:szCs w:val="20"/>
              </w:rPr>
              <w:t>TR 1.3.1</w:t>
            </w:r>
          </w:p>
        </w:tc>
        <w:tc>
          <w:tcPr>
            <w:tcW w:w="5970" w:type="dxa"/>
            <w:shd w:val="clear" w:color="auto" w:fill="auto"/>
          </w:tcPr>
          <w:p w:rsidRPr="00620271" w:rsidR="0083537F" w:rsidP="00416FFD" w:rsidRDefault="0083537F" w14:paraId="0C3196EB" w14:textId="7792039A">
            <w:pPr>
              <w:jc w:val="center"/>
              <w:rPr>
                <w:rFonts w:eastAsia="Aptos" w:cs="Aptos"/>
                <w:color w:val="000000" w:themeColor="text1"/>
              </w:rPr>
            </w:pPr>
            <w:r w:rsidRPr="00620271">
              <w:rPr>
                <w:rFonts w:eastAsia="Aptos" w:cs="Aptos"/>
                <w:color w:val="000000" w:themeColor="text1"/>
              </w:rPr>
              <w:t>The device should be able to reach and d</w:t>
            </w:r>
            <w:r w:rsidRPr="00620271" w:rsidR="00416FFD">
              <w:rPr>
                <w:rFonts w:eastAsia="Aptos" w:cs="Aptos"/>
                <w:color w:val="000000" w:themeColor="text1"/>
              </w:rPr>
              <w:t>epress elevator buttons and the handicap door button between 34" and 48" as specified by ADA standards</w:t>
            </w:r>
          </w:p>
        </w:tc>
        <w:tc>
          <w:tcPr>
            <w:tcW w:w="1995" w:type="dxa"/>
            <w:shd w:val="clear" w:color="auto" w:fill="auto"/>
            <w:vAlign w:val="center"/>
          </w:tcPr>
          <w:p w:rsidRPr="00620271" w:rsidR="0083537F" w:rsidP="1DFC0B9F" w:rsidRDefault="00416FFD" w14:paraId="65776FD0" w14:textId="57A834BF">
            <w:pPr>
              <w:jc w:val="center"/>
              <w:rPr>
                <w:rFonts w:eastAsia="Arial" w:cs="Arial"/>
                <w:color w:val="000000" w:themeColor="text1"/>
                <w:sz w:val="20"/>
                <w:szCs w:val="20"/>
              </w:rPr>
            </w:pPr>
            <w:r w:rsidRPr="00620271">
              <w:rPr>
                <w:rFonts w:eastAsia="Arial" w:cs="Arial"/>
                <w:color w:val="000000" w:themeColor="text1"/>
                <w:sz w:val="20"/>
                <w:szCs w:val="20"/>
              </w:rPr>
              <w:t>System Test</w:t>
            </w:r>
          </w:p>
        </w:tc>
      </w:tr>
      <w:tr w:rsidR="1DFC0B9F" w:rsidTr="37914846" w14:paraId="0F235386" w14:textId="77777777">
        <w:trPr>
          <w:trHeight w:val="300"/>
        </w:trPr>
        <w:tc>
          <w:tcPr>
            <w:tcW w:w="1395" w:type="dxa"/>
            <w:shd w:val="clear" w:color="auto" w:fill="E8E8E8" w:themeFill="background2"/>
            <w:vAlign w:val="center"/>
          </w:tcPr>
          <w:p w:rsidR="1DFC0B9F" w:rsidP="1DFC0B9F" w:rsidRDefault="1DFC0B9F" w14:paraId="106DE6A8" w14:textId="3E6A3948">
            <w:pPr>
              <w:jc w:val="center"/>
            </w:pPr>
            <w:r w:rsidRPr="00620271">
              <w:rPr>
                <w:rFonts w:eastAsia="Arial" w:cs="Arial"/>
                <w:color w:val="000000" w:themeColor="text1"/>
                <w:sz w:val="20"/>
                <w:szCs w:val="20"/>
              </w:rPr>
              <w:t>TR 1.4.0</w:t>
            </w:r>
          </w:p>
        </w:tc>
        <w:tc>
          <w:tcPr>
            <w:tcW w:w="5970" w:type="dxa"/>
            <w:shd w:val="clear" w:color="auto" w:fill="E8E8E8" w:themeFill="background2"/>
          </w:tcPr>
          <w:p w:rsidR="1DFC0B9F" w:rsidP="1DFC0B9F" w:rsidRDefault="1DFC0B9F" w14:paraId="1A61331D" w14:textId="7336373F">
            <w:pPr>
              <w:jc w:val="center"/>
            </w:pPr>
            <w:r w:rsidRPr="00620271">
              <w:rPr>
                <w:rFonts w:eastAsia="Aptos" w:cs="Aptos"/>
                <w:color w:val="000000" w:themeColor="text1"/>
              </w:rPr>
              <w:t>The robot should receive power from the motorized wheelchair battery and should include a backup battery</w:t>
            </w:r>
          </w:p>
        </w:tc>
        <w:tc>
          <w:tcPr>
            <w:tcW w:w="1995" w:type="dxa"/>
            <w:shd w:val="clear" w:color="auto" w:fill="E8E8E8" w:themeFill="background2"/>
            <w:vAlign w:val="center"/>
          </w:tcPr>
          <w:p w:rsidR="1DFC0B9F" w:rsidP="1DFC0B9F" w:rsidRDefault="1DFC0B9F" w14:paraId="36C8B17F" w14:textId="11B53905">
            <w:pPr>
              <w:jc w:val="center"/>
            </w:pPr>
            <w:r w:rsidRPr="00620271">
              <w:rPr>
                <w:rFonts w:eastAsia="Arial" w:cs="Arial"/>
                <w:color w:val="000000" w:themeColor="text1"/>
                <w:sz w:val="20"/>
                <w:szCs w:val="20"/>
              </w:rPr>
              <w:t>Analysis</w:t>
            </w:r>
          </w:p>
        </w:tc>
      </w:tr>
      <w:tr w:rsidR="1DFC0B9F" w:rsidTr="37914846" w14:paraId="3A8DC616" w14:textId="77777777">
        <w:trPr>
          <w:trHeight w:val="300"/>
        </w:trPr>
        <w:tc>
          <w:tcPr>
            <w:tcW w:w="1395" w:type="dxa"/>
            <w:vAlign w:val="center"/>
          </w:tcPr>
          <w:p w:rsidR="1DFC0B9F" w:rsidP="1DFC0B9F" w:rsidRDefault="1DFC0B9F" w14:paraId="7E760589" w14:textId="6FAF2391">
            <w:pPr>
              <w:jc w:val="center"/>
            </w:pPr>
            <w:r w:rsidRPr="00620271">
              <w:rPr>
                <w:rFonts w:eastAsia="Arial" w:cs="Arial"/>
                <w:color w:val="000000" w:themeColor="text1"/>
                <w:sz w:val="20"/>
                <w:szCs w:val="20"/>
              </w:rPr>
              <w:t>TR 2.0.0</w:t>
            </w:r>
          </w:p>
        </w:tc>
        <w:tc>
          <w:tcPr>
            <w:tcW w:w="5970" w:type="dxa"/>
          </w:tcPr>
          <w:p w:rsidR="1DFC0B9F" w:rsidP="1DFC0B9F" w:rsidRDefault="1DFC0B9F" w14:paraId="31047313" w14:textId="6899A649">
            <w:pPr>
              <w:jc w:val="center"/>
            </w:pPr>
            <w:r w:rsidRPr="00620271">
              <w:rPr>
                <w:rFonts w:eastAsia="Aptos" w:cs="Aptos"/>
                <w:color w:val="000000" w:themeColor="text1"/>
              </w:rPr>
              <w:t>The robot shall operate in dry, arid conditions and should operate under rainy, humid conditions</w:t>
            </w:r>
          </w:p>
        </w:tc>
        <w:tc>
          <w:tcPr>
            <w:tcW w:w="1995" w:type="dxa"/>
            <w:vAlign w:val="center"/>
          </w:tcPr>
          <w:p w:rsidR="1DFC0B9F" w:rsidP="1DFC0B9F" w:rsidRDefault="1DFC0B9F" w14:paraId="32AD4FAC" w14:textId="1209C3E5">
            <w:pPr>
              <w:jc w:val="center"/>
            </w:pPr>
            <w:r w:rsidRPr="00620271">
              <w:rPr>
                <w:rFonts w:eastAsia="Arial" w:cs="Arial"/>
                <w:color w:val="000000" w:themeColor="text1"/>
                <w:sz w:val="20"/>
                <w:szCs w:val="20"/>
              </w:rPr>
              <w:t>System Test</w:t>
            </w:r>
          </w:p>
        </w:tc>
      </w:tr>
      <w:tr w:rsidR="1DFC0B9F" w:rsidTr="37914846" w14:paraId="60F892AA" w14:textId="77777777">
        <w:trPr>
          <w:trHeight w:val="300"/>
        </w:trPr>
        <w:tc>
          <w:tcPr>
            <w:tcW w:w="1395" w:type="dxa"/>
            <w:shd w:val="clear" w:color="auto" w:fill="E8E8E8" w:themeFill="background2"/>
            <w:vAlign w:val="center"/>
          </w:tcPr>
          <w:p w:rsidR="1DFC0B9F" w:rsidP="1DFC0B9F" w:rsidRDefault="1DFC0B9F" w14:paraId="0674BDFE" w14:textId="5782E37B">
            <w:pPr>
              <w:jc w:val="center"/>
            </w:pPr>
            <w:r w:rsidRPr="00620271">
              <w:rPr>
                <w:rFonts w:eastAsia="Arial" w:cs="Arial"/>
                <w:color w:val="000000" w:themeColor="text1"/>
                <w:sz w:val="20"/>
                <w:szCs w:val="20"/>
              </w:rPr>
              <w:t>TR 2.1.0</w:t>
            </w:r>
          </w:p>
        </w:tc>
        <w:tc>
          <w:tcPr>
            <w:tcW w:w="5970" w:type="dxa"/>
            <w:shd w:val="clear" w:color="auto" w:fill="E8E8E8" w:themeFill="background2"/>
          </w:tcPr>
          <w:p w:rsidR="1DFC0B9F" w:rsidP="1DFC0B9F" w:rsidRDefault="1DFC0B9F" w14:paraId="247DEDB6" w14:textId="368E4911">
            <w:pPr>
              <w:jc w:val="center"/>
            </w:pPr>
            <w:r w:rsidRPr="00620271">
              <w:rPr>
                <w:rFonts w:eastAsia="Aptos" w:cs="Aptos"/>
                <w:color w:val="000000" w:themeColor="text1"/>
              </w:rPr>
              <w:t>The robot electronics shall be contained in a weather resistant enclosure</w:t>
            </w:r>
          </w:p>
        </w:tc>
        <w:tc>
          <w:tcPr>
            <w:tcW w:w="1995" w:type="dxa"/>
            <w:shd w:val="clear" w:color="auto" w:fill="E8E8E8" w:themeFill="background2"/>
            <w:vAlign w:val="center"/>
          </w:tcPr>
          <w:p w:rsidR="1DFC0B9F" w:rsidP="1DFC0B9F" w:rsidRDefault="1DFC0B9F" w14:paraId="05F03955" w14:textId="67FF996D">
            <w:pPr>
              <w:jc w:val="center"/>
            </w:pPr>
            <w:r w:rsidRPr="00620271">
              <w:rPr>
                <w:rFonts w:eastAsia="Arial" w:cs="Arial"/>
                <w:color w:val="000000" w:themeColor="text1"/>
                <w:sz w:val="20"/>
                <w:szCs w:val="20"/>
              </w:rPr>
              <w:t>Material Test</w:t>
            </w:r>
          </w:p>
        </w:tc>
      </w:tr>
      <w:tr w:rsidR="1DFC0B9F" w:rsidTr="37914846" w14:paraId="72A7E351" w14:textId="77777777">
        <w:trPr>
          <w:trHeight w:val="300"/>
        </w:trPr>
        <w:tc>
          <w:tcPr>
            <w:tcW w:w="1395" w:type="dxa"/>
            <w:vAlign w:val="center"/>
          </w:tcPr>
          <w:p w:rsidR="1DFC0B9F" w:rsidP="1DFC0B9F" w:rsidRDefault="1DFC0B9F" w14:paraId="040B6A68" w14:textId="78F5EF7F">
            <w:pPr>
              <w:jc w:val="center"/>
            </w:pPr>
            <w:r w:rsidRPr="00620271">
              <w:rPr>
                <w:rFonts w:eastAsia="Arial" w:cs="Arial"/>
                <w:color w:val="000000" w:themeColor="text1"/>
                <w:sz w:val="20"/>
                <w:szCs w:val="20"/>
              </w:rPr>
              <w:t>TR 2.1.1</w:t>
            </w:r>
          </w:p>
        </w:tc>
        <w:tc>
          <w:tcPr>
            <w:tcW w:w="5970" w:type="dxa"/>
          </w:tcPr>
          <w:p w:rsidR="1DFC0B9F" w:rsidP="1DFC0B9F" w:rsidRDefault="1DFC0B9F" w14:paraId="73F9E170" w14:textId="5075E055">
            <w:pPr>
              <w:jc w:val="center"/>
            </w:pPr>
            <w:r w:rsidRPr="00620271">
              <w:rPr>
                <w:rFonts w:eastAsia="Aptos" w:cs="Aptos"/>
                <w:color w:val="000000" w:themeColor="text1"/>
              </w:rPr>
              <w:t>The robot motors shall be secured in a weather resistant sleeve</w:t>
            </w:r>
          </w:p>
        </w:tc>
        <w:tc>
          <w:tcPr>
            <w:tcW w:w="1995" w:type="dxa"/>
            <w:vAlign w:val="center"/>
          </w:tcPr>
          <w:p w:rsidR="1DFC0B9F" w:rsidP="1DFC0B9F" w:rsidRDefault="1DFC0B9F" w14:paraId="60BEC91F" w14:textId="6107180F">
            <w:pPr>
              <w:jc w:val="center"/>
            </w:pPr>
            <w:r w:rsidRPr="00620271">
              <w:rPr>
                <w:rFonts w:eastAsia="Arial" w:cs="Arial"/>
                <w:color w:val="000000" w:themeColor="text1"/>
                <w:sz w:val="20"/>
                <w:szCs w:val="20"/>
              </w:rPr>
              <w:t>Material Test</w:t>
            </w:r>
          </w:p>
        </w:tc>
      </w:tr>
      <w:tr w:rsidR="1DFC0B9F" w:rsidTr="37914846" w14:paraId="5751B18A" w14:textId="77777777">
        <w:trPr>
          <w:trHeight w:val="300"/>
        </w:trPr>
        <w:tc>
          <w:tcPr>
            <w:tcW w:w="1395" w:type="dxa"/>
            <w:shd w:val="clear" w:color="auto" w:fill="E8E8E8" w:themeFill="background2"/>
            <w:vAlign w:val="center"/>
          </w:tcPr>
          <w:p w:rsidR="1DFC0B9F" w:rsidP="1DFC0B9F" w:rsidRDefault="1DFC0B9F" w14:paraId="3F75665C" w14:textId="2F4D114D">
            <w:pPr>
              <w:jc w:val="center"/>
            </w:pPr>
            <w:r w:rsidRPr="00620271">
              <w:rPr>
                <w:rFonts w:eastAsia="Arial" w:cs="Arial"/>
                <w:color w:val="000000" w:themeColor="text1"/>
                <w:sz w:val="20"/>
                <w:szCs w:val="20"/>
              </w:rPr>
              <w:t>TR 3.0.0</w:t>
            </w:r>
          </w:p>
        </w:tc>
        <w:tc>
          <w:tcPr>
            <w:tcW w:w="5970" w:type="dxa"/>
            <w:shd w:val="clear" w:color="auto" w:fill="E8E8E8" w:themeFill="background2"/>
          </w:tcPr>
          <w:p w:rsidR="1DFC0B9F" w:rsidP="1DFC0B9F" w:rsidRDefault="1DFC0B9F" w14:paraId="5F7B8360" w14:textId="35FBADAA">
            <w:pPr>
              <w:jc w:val="center"/>
            </w:pPr>
            <w:r w:rsidRPr="00620271">
              <w:rPr>
                <w:rFonts w:eastAsia="Aptos" w:cs="Aptos"/>
                <w:color w:val="000000" w:themeColor="text1"/>
              </w:rPr>
              <w:t>The robot shall be installed in less than one hour and should be operational within thirty minutes of installation</w:t>
            </w:r>
          </w:p>
        </w:tc>
        <w:tc>
          <w:tcPr>
            <w:tcW w:w="1995" w:type="dxa"/>
            <w:shd w:val="clear" w:color="auto" w:fill="E8E8E8" w:themeFill="background2"/>
            <w:vAlign w:val="center"/>
          </w:tcPr>
          <w:p w:rsidR="1DFC0B9F" w:rsidP="1DFC0B9F" w:rsidRDefault="1DFC0B9F" w14:paraId="7C3CBCB7" w14:textId="008BAC6B">
            <w:pPr>
              <w:jc w:val="center"/>
            </w:pPr>
            <w:r w:rsidRPr="00620271">
              <w:rPr>
                <w:rFonts w:eastAsia="Arial" w:cs="Arial"/>
                <w:color w:val="000000" w:themeColor="text1"/>
                <w:sz w:val="20"/>
                <w:szCs w:val="20"/>
              </w:rPr>
              <w:t>Timed Test</w:t>
            </w:r>
          </w:p>
        </w:tc>
      </w:tr>
      <w:tr w:rsidR="1DFC0B9F" w:rsidTr="37914846" w14:paraId="4947A8D9" w14:textId="77777777">
        <w:trPr>
          <w:trHeight w:val="300"/>
        </w:trPr>
        <w:tc>
          <w:tcPr>
            <w:tcW w:w="1395" w:type="dxa"/>
            <w:vAlign w:val="center"/>
          </w:tcPr>
          <w:p w:rsidR="1DFC0B9F" w:rsidP="1DFC0B9F" w:rsidRDefault="1DFC0B9F" w14:paraId="10D89BBE" w14:textId="0D1CF634">
            <w:pPr>
              <w:jc w:val="center"/>
            </w:pPr>
            <w:r w:rsidRPr="00620271">
              <w:rPr>
                <w:rFonts w:eastAsia="Arial" w:cs="Arial"/>
                <w:color w:val="000000" w:themeColor="text1"/>
                <w:sz w:val="20"/>
                <w:szCs w:val="20"/>
              </w:rPr>
              <w:t>TR 3.1.1</w:t>
            </w:r>
          </w:p>
        </w:tc>
        <w:tc>
          <w:tcPr>
            <w:tcW w:w="5970" w:type="dxa"/>
          </w:tcPr>
          <w:p w:rsidR="1DFC0B9F" w:rsidP="1DFC0B9F" w:rsidRDefault="1DFC0B9F" w14:paraId="3BC6B1D5" w14:textId="7D296AAC">
            <w:pPr>
              <w:jc w:val="center"/>
            </w:pPr>
            <w:r w:rsidRPr="00620271">
              <w:rPr>
                <w:rFonts w:eastAsia="Aptos" w:cs="Aptos"/>
                <w:color w:val="000000" w:themeColor="text1"/>
              </w:rPr>
              <w:t>The robot shall be disassembled and reassembled for maintenance in less than three hours</w:t>
            </w:r>
          </w:p>
        </w:tc>
        <w:tc>
          <w:tcPr>
            <w:tcW w:w="1995" w:type="dxa"/>
            <w:vAlign w:val="center"/>
          </w:tcPr>
          <w:p w:rsidR="1DFC0B9F" w:rsidP="1DFC0B9F" w:rsidRDefault="1DFC0B9F" w14:paraId="464BB095" w14:textId="439A0A2E">
            <w:pPr>
              <w:jc w:val="center"/>
            </w:pPr>
            <w:r w:rsidRPr="00620271">
              <w:rPr>
                <w:rFonts w:eastAsia="Arial" w:cs="Arial"/>
                <w:color w:val="000000" w:themeColor="text1"/>
                <w:sz w:val="20"/>
                <w:szCs w:val="20"/>
              </w:rPr>
              <w:t xml:space="preserve">Timed </w:t>
            </w:r>
            <w:r w:rsidRPr="00620271" w:rsidR="055905F5">
              <w:rPr>
                <w:rFonts w:eastAsia="Arial" w:cs="Arial"/>
                <w:color w:val="000000" w:themeColor="text1"/>
                <w:sz w:val="20"/>
                <w:szCs w:val="20"/>
              </w:rPr>
              <w:t>Test or</w:t>
            </w:r>
            <w:r w:rsidRPr="00620271">
              <w:rPr>
                <w:rFonts w:eastAsia="Arial" w:cs="Arial"/>
                <w:color w:val="000000" w:themeColor="text1"/>
                <w:sz w:val="20"/>
                <w:szCs w:val="20"/>
              </w:rPr>
              <w:t xml:space="preserve"> PM/M Plan Development</w:t>
            </w:r>
          </w:p>
        </w:tc>
      </w:tr>
      <w:tr w:rsidR="1DFC0B9F" w:rsidTr="37914846" w14:paraId="2514F076" w14:textId="77777777">
        <w:trPr>
          <w:trHeight w:val="300"/>
        </w:trPr>
        <w:tc>
          <w:tcPr>
            <w:tcW w:w="1395" w:type="dxa"/>
            <w:shd w:val="clear" w:color="auto" w:fill="E8E8E8" w:themeFill="background2"/>
            <w:vAlign w:val="center"/>
          </w:tcPr>
          <w:p w:rsidR="1DFC0B9F" w:rsidP="1DFC0B9F" w:rsidRDefault="1DFC0B9F" w14:paraId="1773E36D" w14:textId="5C7ADB48">
            <w:pPr>
              <w:jc w:val="center"/>
            </w:pPr>
            <w:r w:rsidRPr="00620271">
              <w:rPr>
                <w:rFonts w:eastAsia="Arial" w:cs="Arial"/>
                <w:color w:val="000000" w:themeColor="text1"/>
                <w:sz w:val="20"/>
                <w:szCs w:val="20"/>
              </w:rPr>
              <w:t>TR 3.2.0</w:t>
            </w:r>
          </w:p>
        </w:tc>
        <w:tc>
          <w:tcPr>
            <w:tcW w:w="5970" w:type="dxa"/>
            <w:shd w:val="clear" w:color="auto" w:fill="E8E8E8" w:themeFill="background2"/>
          </w:tcPr>
          <w:p w:rsidR="1DFC0B9F" w:rsidP="1DFC0B9F" w:rsidRDefault="1DFC0B9F" w14:paraId="6D703B98" w14:textId="583B4BDA">
            <w:pPr>
              <w:jc w:val="center"/>
            </w:pPr>
            <w:r w:rsidRPr="00620271">
              <w:rPr>
                <w:rFonts w:eastAsia="Aptos" w:cs="Aptos"/>
                <w:color w:val="000000" w:themeColor="text1"/>
              </w:rPr>
              <w:t>The robot shall require maintenance every year and should be cleaned and inspected every 3 months</w:t>
            </w:r>
          </w:p>
        </w:tc>
        <w:tc>
          <w:tcPr>
            <w:tcW w:w="1995" w:type="dxa"/>
            <w:shd w:val="clear" w:color="auto" w:fill="E8E8E8" w:themeFill="background2"/>
            <w:vAlign w:val="center"/>
          </w:tcPr>
          <w:p w:rsidR="1DFC0B9F" w:rsidP="1DFC0B9F" w:rsidRDefault="1DFC0B9F" w14:paraId="724CAD8C" w14:textId="031D4D91">
            <w:pPr>
              <w:jc w:val="center"/>
            </w:pPr>
            <w:r w:rsidRPr="00620271">
              <w:rPr>
                <w:rFonts w:eastAsia="Arial" w:cs="Arial"/>
                <w:color w:val="000000" w:themeColor="text1"/>
                <w:sz w:val="20"/>
                <w:szCs w:val="20"/>
              </w:rPr>
              <w:t>Analysis / PM/M Plan Development</w:t>
            </w:r>
          </w:p>
        </w:tc>
      </w:tr>
      <w:tr w:rsidR="1DFC0B9F" w:rsidTr="37914846" w14:paraId="3672FDB4" w14:textId="77777777">
        <w:trPr>
          <w:trHeight w:val="300"/>
        </w:trPr>
        <w:tc>
          <w:tcPr>
            <w:tcW w:w="1395" w:type="dxa"/>
            <w:vAlign w:val="center"/>
          </w:tcPr>
          <w:p w:rsidR="1DFC0B9F" w:rsidP="1DFC0B9F" w:rsidRDefault="1DFC0B9F" w14:paraId="1053A1E2" w14:textId="011A4925">
            <w:pPr>
              <w:jc w:val="center"/>
            </w:pPr>
            <w:r w:rsidRPr="00620271">
              <w:rPr>
                <w:rFonts w:eastAsia="Arial" w:cs="Arial"/>
                <w:color w:val="000000" w:themeColor="text1"/>
                <w:sz w:val="20"/>
                <w:szCs w:val="20"/>
              </w:rPr>
              <w:t>TR 4.0.0</w:t>
            </w:r>
          </w:p>
        </w:tc>
        <w:tc>
          <w:tcPr>
            <w:tcW w:w="5970" w:type="dxa"/>
          </w:tcPr>
          <w:p w:rsidR="1DFC0B9F" w:rsidP="1DFC0B9F" w:rsidRDefault="1DFC0B9F" w14:paraId="1C6E8F8A" w14:textId="4B351CD7">
            <w:pPr>
              <w:jc w:val="center"/>
            </w:pPr>
            <w:r w:rsidRPr="00620271">
              <w:rPr>
                <w:rFonts w:eastAsia="Aptos" w:cs="Aptos"/>
                <w:color w:val="000000" w:themeColor="text1"/>
              </w:rPr>
              <w:t>The system shall be neutral in color and should blend into the motorized wheelchair structure</w:t>
            </w:r>
          </w:p>
        </w:tc>
        <w:tc>
          <w:tcPr>
            <w:tcW w:w="1995" w:type="dxa"/>
            <w:vAlign w:val="center"/>
          </w:tcPr>
          <w:p w:rsidR="1DFC0B9F" w:rsidP="1DFC0B9F" w:rsidRDefault="1DFC0B9F" w14:paraId="555F4605" w14:textId="27710634">
            <w:pPr>
              <w:jc w:val="center"/>
            </w:pPr>
            <w:r w:rsidRPr="00620271">
              <w:rPr>
                <w:rFonts w:eastAsia="Arial" w:cs="Arial"/>
                <w:color w:val="000000" w:themeColor="text1"/>
                <w:sz w:val="20"/>
                <w:szCs w:val="20"/>
              </w:rPr>
              <w:t>Visual Inspection</w:t>
            </w:r>
          </w:p>
        </w:tc>
      </w:tr>
      <w:tr w:rsidR="1DFC0B9F" w:rsidTr="37914846" w14:paraId="6EB871FB" w14:textId="77777777">
        <w:trPr>
          <w:trHeight w:val="300"/>
        </w:trPr>
        <w:tc>
          <w:tcPr>
            <w:tcW w:w="1395" w:type="dxa"/>
            <w:shd w:val="clear" w:color="auto" w:fill="E8E8E8" w:themeFill="background2"/>
            <w:vAlign w:val="center"/>
          </w:tcPr>
          <w:p w:rsidR="1DFC0B9F" w:rsidP="1DFC0B9F" w:rsidRDefault="1DFC0B9F" w14:paraId="7F93CD5A" w14:textId="41C370F3">
            <w:pPr>
              <w:jc w:val="center"/>
            </w:pPr>
            <w:r w:rsidRPr="00620271">
              <w:rPr>
                <w:rFonts w:eastAsia="Arial" w:cs="Arial"/>
                <w:color w:val="000000" w:themeColor="text1"/>
                <w:sz w:val="20"/>
                <w:szCs w:val="20"/>
              </w:rPr>
              <w:t>TR 4.1.0</w:t>
            </w:r>
          </w:p>
        </w:tc>
        <w:tc>
          <w:tcPr>
            <w:tcW w:w="5970" w:type="dxa"/>
            <w:shd w:val="clear" w:color="auto" w:fill="E8E8E8" w:themeFill="background2"/>
          </w:tcPr>
          <w:p w:rsidR="1DFC0B9F" w:rsidP="1DFC0B9F" w:rsidRDefault="1DFC0B9F" w14:paraId="4023E135" w14:textId="14B93CCF">
            <w:pPr>
              <w:jc w:val="center"/>
            </w:pPr>
            <w:r w:rsidRPr="00620271">
              <w:rPr>
                <w:rFonts w:eastAsia="Aptos" w:cs="Aptos"/>
                <w:color w:val="000000" w:themeColor="text1"/>
              </w:rPr>
              <w:t>The system shall contain no sharp edges and should minimize sharp corners on frame, end effector, and joystick</w:t>
            </w:r>
          </w:p>
        </w:tc>
        <w:tc>
          <w:tcPr>
            <w:tcW w:w="1995" w:type="dxa"/>
            <w:shd w:val="clear" w:color="auto" w:fill="E8E8E8" w:themeFill="background2"/>
            <w:vAlign w:val="center"/>
          </w:tcPr>
          <w:p w:rsidR="1DFC0B9F" w:rsidP="1DFC0B9F" w:rsidRDefault="1DFC0B9F" w14:paraId="2B14188B" w14:textId="23B7E3C5">
            <w:pPr>
              <w:jc w:val="center"/>
            </w:pPr>
            <w:r w:rsidRPr="00620271">
              <w:rPr>
                <w:rFonts w:eastAsia="Arial" w:cs="Arial"/>
                <w:color w:val="000000" w:themeColor="text1"/>
                <w:sz w:val="20"/>
                <w:szCs w:val="20"/>
              </w:rPr>
              <w:t>Visual/Physical Inspection</w:t>
            </w:r>
          </w:p>
        </w:tc>
      </w:tr>
      <w:tr w:rsidR="1DFC0B9F" w:rsidTr="37914846" w14:paraId="219144F3" w14:textId="77777777">
        <w:trPr>
          <w:trHeight w:val="300"/>
        </w:trPr>
        <w:tc>
          <w:tcPr>
            <w:tcW w:w="1395" w:type="dxa"/>
            <w:vAlign w:val="center"/>
          </w:tcPr>
          <w:p w:rsidR="1DFC0B9F" w:rsidP="1DFC0B9F" w:rsidRDefault="1DFC0B9F" w14:paraId="07C3F613" w14:textId="42E960C8">
            <w:pPr>
              <w:jc w:val="center"/>
            </w:pPr>
            <w:r w:rsidRPr="00620271">
              <w:rPr>
                <w:rFonts w:eastAsia="Arial" w:cs="Arial"/>
                <w:color w:val="000000" w:themeColor="text1"/>
                <w:sz w:val="20"/>
                <w:szCs w:val="20"/>
              </w:rPr>
              <w:t>TR 5.0.0</w:t>
            </w:r>
          </w:p>
        </w:tc>
        <w:tc>
          <w:tcPr>
            <w:tcW w:w="5970" w:type="dxa"/>
          </w:tcPr>
          <w:p w:rsidR="1DFC0B9F" w:rsidP="1DFC0B9F" w:rsidRDefault="1DFC0B9F" w14:paraId="296CA914" w14:textId="1A68CE9B">
            <w:pPr>
              <w:jc w:val="center"/>
            </w:pPr>
            <w:r w:rsidRPr="00620271">
              <w:rPr>
                <w:rFonts w:eastAsia="Aptos Display" w:cs="Aptos Display"/>
                <w:color w:val="000000" w:themeColor="text1"/>
              </w:rPr>
              <w:t>The robot shall not cause harm to the operator in any way.</w:t>
            </w:r>
          </w:p>
        </w:tc>
        <w:tc>
          <w:tcPr>
            <w:tcW w:w="1995" w:type="dxa"/>
            <w:vAlign w:val="center"/>
          </w:tcPr>
          <w:p w:rsidR="1DFC0B9F" w:rsidP="1DFC0B9F" w:rsidRDefault="1DFC0B9F" w14:paraId="0F7A2FCF" w14:textId="20D1BB3D">
            <w:pPr>
              <w:jc w:val="center"/>
            </w:pPr>
            <w:r w:rsidRPr="00620271">
              <w:rPr>
                <w:rFonts w:eastAsia="Arial" w:cs="Arial"/>
                <w:color w:val="000000" w:themeColor="text1"/>
                <w:sz w:val="20"/>
                <w:szCs w:val="20"/>
              </w:rPr>
              <w:t>System Test</w:t>
            </w:r>
          </w:p>
        </w:tc>
      </w:tr>
      <w:tr w:rsidR="1DFC0B9F" w:rsidTr="37914846" w14:paraId="545F0E37" w14:textId="77777777">
        <w:trPr>
          <w:trHeight w:val="300"/>
        </w:trPr>
        <w:tc>
          <w:tcPr>
            <w:tcW w:w="1395" w:type="dxa"/>
            <w:shd w:val="clear" w:color="auto" w:fill="E8E8E8" w:themeFill="background2"/>
            <w:vAlign w:val="center"/>
          </w:tcPr>
          <w:p w:rsidR="1DFC0B9F" w:rsidP="1DFC0B9F" w:rsidRDefault="1DFC0B9F" w14:paraId="3CCF7E52" w14:textId="3777CECD">
            <w:pPr>
              <w:jc w:val="center"/>
            </w:pPr>
            <w:r w:rsidRPr="00620271">
              <w:rPr>
                <w:rFonts w:eastAsia="Arial" w:cs="Arial"/>
                <w:color w:val="000000" w:themeColor="text1"/>
                <w:sz w:val="20"/>
                <w:szCs w:val="20"/>
              </w:rPr>
              <w:t>TR 5.1.0</w:t>
            </w:r>
          </w:p>
        </w:tc>
        <w:tc>
          <w:tcPr>
            <w:tcW w:w="5970" w:type="dxa"/>
            <w:shd w:val="clear" w:color="auto" w:fill="E8E8E8" w:themeFill="background2"/>
          </w:tcPr>
          <w:p w:rsidR="1DFC0B9F" w:rsidP="1DFC0B9F" w:rsidRDefault="1DFC0B9F" w14:paraId="443FE52D" w14:textId="527FC62F">
            <w:pPr>
              <w:jc w:val="center"/>
            </w:pPr>
            <w:r w:rsidRPr="00620271">
              <w:rPr>
                <w:rFonts w:eastAsia="Aptos Display" w:cs="Aptos Display"/>
                <w:color w:val="000000" w:themeColor="text1"/>
              </w:rPr>
              <w:t>Upon startup, the robot shall have safeguards against unexpected energization</w:t>
            </w:r>
          </w:p>
        </w:tc>
        <w:tc>
          <w:tcPr>
            <w:tcW w:w="1995" w:type="dxa"/>
            <w:shd w:val="clear" w:color="auto" w:fill="E8E8E8" w:themeFill="background2"/>
            <w:vAlign w:val="center"/>
          </w:tcPr>
          <w:p w:rsidR="1DFC0B9F" w:rsidP="1DFC0B9F" w:rsidRDefault="1DFC0B9F" w14:paraId="267D60CC" w14:textId="5189AF17">
            <w:pPr>
              <w:jc w:val="center"/>
            </w:pPr>
            <w:r w:rsidRPr="00620271">
              <w:rPr>
                <w:rFonts w:eastAsia="Arial" w:cs="Arial"/>
                <w:color w:val="000000" w:themeColor="text1"/>
                <w:sz w:val="20"/>
                <w:szCs w:val="20"/>
              </w:rPr>
              <w:t>System Test</w:t>
            </w:r>
          </w:p>
        </w:tc>
      </w:tr>
      <w:tr w:rsidR="1DFC0B9F" w:rsidTr="37914846" w14:paraId="34EFBFA1" w14:textId="77777777">
        <w:trPr>
          <w:trHeight w:val="300"/>
        </w:trPr>
        <w:tc>
          <w:tcPr>
            <w:tcW w:w="1395" w:type="dxa"/>
            <w:vAlign w:val="center"/>
          </w:tcPr>
          <w:p w:rsidR="1DFC0B9F" w:rsidP="1DFC0B9F" w:rsidRDefault="1DFC0B9F" w14:paraId="71895CD1" w14:textId="428BC822">
            <w:pPr>
              <w:jc w:val="center"/>
            </w:pPr>
            <w:r w:rsidRPr="00620271">
              <w:rPr>
                <w:rFonts w:eastAsia="Arial" w:cs="Arial"/>
                <w:color w:val="000000" w:themeColor="text1"/>
                <w:sz w:val="20"/>
                <w:szCs w:val="20"/>
              </w:rPr>
              <w:t>TR 5.2.0</w:t>
            </w:r>
          </w:p>
        </w:tc>
        <w:tc>
          <w:tcPr>
            <w:tcW w:w="5970" w:type="dxa"/>
          </w:tcPr>
          <w:p w:rsidR="1DFC0B9F" w:rsidP="1DFC0B9F" w:rsidRDefault="1DFC0B9F" w14:paraId="6ED5DAB7" w14:textId="52EC1B8E">
            <w:pPr>
              <w:jc w:val="center"/>
            </w:pPr>
            <w:r w:rsidRPr="00620271">
              <w:rPr>
                <w:rFonts w:eastAsia="Aptos Display" w:cs="Aptos Display"/>
                <w:color w:val="000000" w:themeColor="text1"/>
              </w:rPr>
              <w:t>The robot shall have physical or program safeguards to prevent it from reaching undesired locations</w:t>
            </w:r>
          </w:p>
        </w:tc>
        <w:tc>
          <w:tcPr>
            <w:tcW w:w="1995" w:type="dxa"/>
            <w:vAlign w:val="center"/>
          </w:tcPr>
          <w:p w:rsidR="1DFC0B9F" w:rsidP="1DFC0B9F" w:rsidRDefault="1DFC0B9F" w14:paraId="1570E4D9" w14:textId="7DC038E8">
            <w:pPr>
              <w:jc w:val="center"/>
            </w:pPr>
            <w:r w:rsidRPr="00620271">
              <w:rPr>
                <w:rFonts w:eastAsia="Arial" w:cs="Arial"/>
                <w:color w:val="000000" w:themeColor="text1"/>
                <w:sz w:val="20"/>
                <w:szCs w:val="20"/>
              </w:rPr>
              <w:t>System Test</w:t>
            </w:r>
          </w:p>
        </w:tc>
      </w:tr>
    </w:tbl>
    <w:p w:rsidRPr="00620271" w:rsidR="00700689" w:rsidP="00700689" w:rsidRDefault="00700689" w14:paraId="3175915F" w14:textId="1B547354">
      <w:pPr>
        <w:pStyle w:val="Heading1"/>
        <w:rPr>
          <w:rFonts w:cs="Times New Roman" w:asciiTheme="minorHAnsi" w:hAnsiTheme="minorHAnsi"/>
          <w:szCs w:val="24"/>
        </w:rPr>
      </w:pPr>
      <w:bookmarkStart w:name="_Toc181137458" w:id="26"/>
      <w:r w:rsidRPr="00620271">
        <w:rPr>
          <w:rFonts w:cs="Times New Roman" w:asciiTheme="minorHAnsi" w:hAnsiTheme="minorHAnsi"/>
          <w:szCs w:val="24"/>
        </w:rPr>
        <w:t>Conceptual Design</w:t>
      </w:r>
      <w:bookmarkEnd w:id="26"/>
    </w:p>
    <w:p w:rsidR="0098742E" w:rsidP="1DFC0B9F" w:rsidRDefault="007164F3" w14:paraId="753545E1" w14:textId="265035AB">
      <w:pPr>
        <w:keepNext/>
        <w:ind w:firstLine="720"/>
      </w:pPr>
      <w:r>
        <w:t xml:space="preserve">Team 205 generated three concepts each, resulting in a total of fifteen concepts to be </w:t>
      </w:r>
      <w:r w:rsidR="63100F21">
        <w:t>down-selected</w:t>
      </w:r>
      <w:r>
        <w:t xml:space="preserve"> from. </w:t>
      </w:r>
      <w:r w:rsidR="004F6C34">
        <w:t>Concepts developed included</w:t>
      </w:r>
      <w:r w:rsidR="00B91B1C">
        <w:t xml:space="preserve"> multiple robotic arms, </w:t>
      </w:r>
      <w:r w:rsidR="00426FBF">
        <w:t>“toolbelt” style</w:t>
      </w:r>
      <w:r w:rsidR="00B82623">
        <w:t xml:space="preserve"> concepts where specific functions were placed in specific locations on the wheelchair, and </w:t>
      </w:r>
      <w:r w:rsidR="009B531E">
        <w:t>“utility box” concepts where multiple functions were contained in</w:t>
      </w:r>
      <w:r w:rsidR="00C13870">
        <w:t xml:space="preserve"> </w:t>
      </w:r>
      <w:r w:rsidR="00D63029">
        <w:t>a box in one location on the chair.</w:t>
      </w:r>
      <w:r w:rsidR="008604A0">
        <w:t xml:space="preserve"> All concepts developed by every member can be found in appendix </w:t>
      </w:r>
      <w:r w:rsidR="00C33721">
        <w:t>A.</w:t>
      </w:r>
      <w:r w:rsidR="008306DB">
        <w:t>2</w:t>
      </w:r>
      <w:r w:rsidR="008604A0">
        <w:t xml:space="preserve">. </w:t>
      </w:r>
      <w:r w:rsidR="007A630A">
        <w:t>Concepts were generated</w:t>
      </w:r>
      <w:r w:rsidR="1D9288C2">
        <w:t xml:space="preserve"> </w:t>
      </w:r>
      <w:r w:rsidR="75FDA22F">
        <w:t>based on</w:t>
      </w:r>
      <w:r w:rsidR="51CA4477">
        <w:t xml:space="preserve"> the </w:t>
      </w:r>
      <w:r w:rsidR="78697928">
        <w:t xml:space="preserve">developed requirements. The first criteria </w:t>
      </w:r>
      <w:r w:rsidR="00C51CC3">
        <w:t>states</w:t>
      </w:r>
      <w:r w:rsidR="78697928">
        <w:t xml:space="preserve"> that the </w:t>
      </w:r>
      <w:r w:rsidR="00C51CC3">
        <w:t>system</w:t>
      </w:r>
      <w:r w:rsidR="43F42B9B">
        <w:t xml:space="preserve"> shall have an operating radius </w:t>
      </w:r>
      <w:r w:rsidR="00C51CC3">
        <w:t>spanning</w:t>
      </w:r>
      <w:r w:rsidR="43F42B9B">
        <w:t xml:space="preserve"> five-inches </w:t>
      </w:r>
      <w:r w:rsidR="00C51CC3">
        <w:t>to a</w:t>
      </w:r>
      <w:r w:rsidR="43F42B9B">
        <w:t xml:space="preserve"> maximum of two-feet, whilst having 180</w:t>
      </w:r>
      <w:r w:rsidR="18152BD1">
        <w:t>°</w:t>
      </w:r>
      <w:r w:rsidR="5FC252B3">
        <w:t xml:space="preserve"> degrees of </w:t>
      </w:r>
      <w:r w:rsidR="00D23E46">
        <w:t>rotation</w:t>
      </w:r>
      <w:r w:rsidR="5FC252B3">
        <w:t xml:space="preserve">. Secondly, the concept shall focus on simplicity, </w:t>
      </w:r>
      <w:r w:rsidR="1E0733E6">
        <w:t xml:space="preserve">such as </w:t>
      </w:r>
      <w:r w:rsidR="6EF15B12">
        <w:t xml:space="preserve">limitations on inputs and actuators to control the device (joystick, buttons, etc.). The third criteria </w:t>
      </w:r>
      <w:r w:rsidR="37A0CFF8">
        <w:t>accounts</w:t>
      </w:r>
      <w:r w:rsidR="6EF15B12">
        <w:t xml:space="preserve"> for h</w:t>
      </w:r>
      <w:r w:rsidR="2A7997AB">
        <w:t xml:space="preserve">ow the device </w:t>
      </w:r>
      <w:r w:rsidR="724890A5">
        <w:t xml:space="preserve">may be </w:t>
      </w:r>
      <w:r w:rsidR="3FBA2650">
        <w:t xml:space="preserve">mounted </w:t>
      </w:r>
      <w:r w:rsidR="724890A5">
        <w:t xml:space="preserve">onto the wheelchair </w:t>
      </w:r>
      <w:r w:rsidR="0C95A1C7">
        <w:t>including</w:t>
      </w:r>
      <w:r w:rsidR="724890A5">
        <w:t xml:space="preserve"> ease of installation.</w:t>
      </w:r>
      <w:r w:rsidR="6EF15B12">
        <w:t xml:space="preserve"> </w:t>
      </w:r>
      <w:r w:rsidR="138ABD8D">
        <w:t xml:space="preserve">The </w:t>
      </w:r>
      <w:r w:rsidR="07F92559">
        <w:t xml:space="preserve">remaining </w:t>
      </w:r>
      <w:r w:rsidR="5847AC48">
        <w:t xml:space="preserve">criteria </w:t>
      </w:r>
      <w:r w:rsidDel="4ACD5099">
        <w:t>focus</w:t>
      </w:r>
      <w:r w:rsidR="47A92923">
        <w:t xml:space="preserve"> on the</w:t>
      </w:r>
      <w:r w:rsidR="5847AC48">
        <w:t xml:space="preserve"> </w:t>
      </w:r>
      <w:r w:rsidR="78C0EC86">
        <w:t xml:space="preserve">generalized </w:t>
      </w:r>
      <w:r w:rsidR="5847AC48">
        <w:t>size, cost, and safety</w:t>
      </w:r>
      <w:r w:rsidR="473AF7E1">
        <w:t xml:space="preserve">. </w:t>
      </w:r>
    </w:p>
    <w:p w:rsidR="0098742E" w:rsidP="00242F7B" w:rsidRDefault="0DD8ACA5" w14:paraId="10160A35" w14:textId="39B01DC2">
      <w:pPr>
        <w:keepNext/>
        <w:ind w:firstLine="720"/>
      </w:pPr>
      <w:r w:rsidRPr="37914846">
        <w:t>Initially</w:t>
      </w:r>
      <w:r w:rsidRPr="37914846" w:rsidR="15EBEA45">
        <w:t>, m</w:t>
      </w:r>
      <w:r w:rsidR="15EBEA45">
        <w:t>any of the generated concepts were immediately discontinued due to complexity and safety concerns</w:t>
      </w:r>
      <w:r w:rsidR="00DA476C">
        <w:t>,</w:t>
      </w:r>
      <w:r w:rsidR="05939D4A">
        <w:t xml:space="preserve"> </w:t>
      </w:r>
      <w:r w:rsidR="00DA476C">
        <w:t>t</w:t>
      </w:r>
      <w:r w:rsidR="4551C484">
        <w:t xml:space="preserve">hough many concept ‘duplicates’ remained, such as </w:t>
      </w:r>
      <w:r w:rsidR="2FEC9E5A">
        <w:t xml:space="preserve">robotic arms, utility backpacks, and “toolbelt” </w:t>
      </w:r>
      <w:r w:rsidR="6C223609">
        <w:t xml:space="preserve">style </w:t>
      </w:r>
      <w:r w:rsidR="2FEC9E5A">
        <w:t xml:space="preserve">concepts. </w:t>
      </w:r>
      <w:r w:rsidR="17B04BD1">
        <w:t xml:space="preserve">As a solution, the team combined </w:t>
      </w:r>
      <w:r w:rsidR="05C488C6">
        <w:t>similar</w:t>
      </w:r>
      <w:r w:rsidR="17B04BD1">
        <w:t xml:space="preserve"> concepts</w:t>
      </w:r>
      <w:r w:rsidR="69524D3B">
        <w:t>, resulting in six combination concepts to undergo concept screening</w:t>
      </w:r>
      <w:r w:rsidR="776080E4">
        <w:t xml:space="preserve"> as shown in Figure </w:t>
      </w:r>
      <w:r w:rsidR="40AD78DA">
        <w:t>2</w:t>
      </w:r>
      <w:r w:rsidR="69524D3B">
        <w:t>.</w:t>
      </w:r>
      <w:r w:rsidR="001F756A">
        <w:rPr>
          <w:noProof/>
        </w:rPr>
        <mc:AlternateContent>
          <mc:Choice Requires="wps">
            <w:drawing>
              <wp:anchor distT="0" distB="0" distL="114300" distR="114300" simplePos="0" relativeHeight="251658242" behindDoc="0" locked="0" layoutInCell="1" allowOverlap="1" wp14:anchorId="34727CF6" wp14:editId="0DAF7C78">
                <wp:simplePos x="0" y="0"/>
                <wp:positionH relativeFrom="column">
                  <wp:posOffset>0</wp:posOffset>
                </wp:positionH>
                <wp:positionV relativeFrom="paragraph">
                  <wp:posOffset>3048000</wp:posOffset>
                </wp:positionV>
                <wp:extent cx="5943600" cy="635"/>
                <wp:effectExtent l="0" t="0" r="0" b="0"/>
                <wp:wrapSquare wrapText="bothSides"/>
                <wp:docPr id="160354310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Pr="00120486" w:rsidR="001F756A" w:rsidP="001F756A" w:rsidRDefault="001F756A" w14:paraId="7ED482F0" w14:textId="1AF05BE2">
                            <w:pPr>
                              <w:pStyle w:val="Caption"/>
                            </w:pPr>
                            <w:bookmarkStart w:name="_Toc181124115" w:id="27"/>
                            <w:bookmarkStart w:name="_Toc181135205" w:id="28"/>
                            <w:r>
                              <w:t xml:space="preserve">Figure </w:t>
                            </w:r>
                            <w:r>
                              <w:fldChar w:fldCharType="begin"/>
                            </w:r>
                            <w:r>
                              <w:instrText> SEQ Figure \* ARABIC </w:instrText>
                            </w:r>
                            <w:r>
                              <w:fldChar w:fldCharType="separate"/>
                            </w:r>
                            <w:r w:rsidR="001667D8">
                              <w:rPr>
                                <w:noProof/>
                              </w:rPr>
                              <w:t>2</w:t>
                            </w:r>
                            <w:r>
                              <w:fldChar w:fldCharType="end"/>
                            </w:r>
                            <w:r>
                              <w:t>. Concept Screening</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F27E358">
              <v:shapetype id="_x0000_t202" coordsize="21600,21600" o:spt="202" path="m,l,21600r21600,l21600,xe" w14:anchorId="34727CF6">
                <v:stroke joinstyle="miter"/>
                <v:path gradientshapeok="t" o:connecttype="rect"/>
              </v:shapetype>
              <v:shape id="Text Box 1" style="position:absolute;left:0;text-align:left;margin-left:0;margin-top:240pt;width:468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">
                <v:textbox style="mso-fit-shape-to-text:t" inset="0,0,0,0">
                  <w:txbxContent>
                    <w:p w:rsidRPr="00120486" w:rsidR="001F756A" w:rsidP="001F756A" w:rsidRDefault="001F756A" w14:paraId="1B3C29A3" w14:textId="1AF05BE2">
                      <w:pPr>
                        <w:pStyle w:val="Caption"/>
                      </w:pPr>
                      <w:r>
                        <w:t xml:space="preserve">Figure </w:t>
                      </w:r>
                      <w:r>
                        <w:fldChar w:fldCharType="begin"/>
                      </w:r>
                      <w:r>
                        <w:instrText xml:space="preserve"> SEQ Figure \* ARABIC </w:instrText>
                      </w:r>
                      <w:r>
                        <w:fldChar w:fldCharType="separate"/>
                      </w:r>
                      <w:r w:rsidR="001667D8">
                        <w:rPr>
                          <w:noProof/>
                        </w:rPr>
                        <w:t>2</w:t>
                      </w:r>
                      <w:r>
                        <w:fldChar w:fldCharType="end"/>
                      </w:r>
                      <w:r>
                        <w:t>. Concept Screening</w:t>
                      </w:r>
                    </w:p>
                  </w:txbxContent>
                </v:textbox>
                <w10:wrap type="square"/>
              </v:shape>
            </w:pict>
          </mc:Fallback>
        </mc:AlternateContent>
      </w:r>
      <w:r w:rsidR="51FC5350">
        <w:rPr>
          <w:noProof/>
        </w:rPr>
        <w:drawing>
          <wp:anchor distT="0" distB="0" distL="114300" distR="114300" simplePos="0" relativeHeight="251658240" behindDoc="0" locked="0" layoutInCell="1" allowOverlap="1" wp14:anchorId="771C6938" wp14:editId="21A53A3F">
            <wp:simplePos x="0" y="0"/>
            <wp:positionH relativeFrom="column">
              <wp:align>left</wp:align>
            </wp:positionH>
            <wp:positionV relativeFrom="paragraph">
              <wp:posOffset>0</wp:posOffset>
            </wp:positionV>
            <wp:extent cx="5943600" cy="2990850"/>
            <wp:effectExtent l="0" t="0" r="0" b="0"/>
            <wp:wrapSquare wrapText="bothSides"/>
            <wp:docPr id="2138322005" name="Picture 2138322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14:sizeRelH relativeFrom="page">
              <wp14:pctWidth>0</wp14:pctWidth>
            </wp14:sizeRelH>
            <wp14:sizeRelV relativeFrom="page">
              <wp14:pctHeight>0</wp14:pctHeight>
            </wp14:sizeRelV>
          </wp:anchor>
        </w:drawing>
      </w:r>
    </w:p>
    <w:p w:rsidRPr="00990368" w:rsidR="00990368" w:rsidP="007608FC" w:rsidRDefault="60896B09" w14:paraId="58FD232C" w14:textId="5169C066">
      <w:pPr>
        <w:ind w:firstLine="720"/>
      </w:pPr>
      <w:r>
        <w:t xml:space="preserve">As part </w:t>
      </w:r>
      <w:r w:rsidR="020A6237">
        <w:t>of the</w:t>
      </w:r>
      <w:r>
        <w:t xml:space="preserve"> concept screening, a </w:t>
      </w:r>
      <w:r w:rsidR="2C53FD38">
        <w:t>reference</w:t>
      </w:r>
      <w:r>
        <w:t xml:space="preserve"> concept was selected by evaluation of its re</w:t>
      </w:r>
      <w:r w:rsidR="40FD3123">
        <w:t xml:space="preserve">lativity to the </w:t>
      </w:r>
      <w:r w:rsidR="1888AC5F">
        <w:t>functionality</w:t>
      </w:r>
      <w:r w:rsidR="40FD3123">
        <w:t xml:space="preserve"> of a human arm. </w:t>
      </w:r>
      <w:r w:rsidRPr="37914846" w:rsidR="633C61DD">
        <w:rPr>
          <w:color w:val="000000" w:themeColor="text1"/>
        </w:rPr>
        <w:t>Additionally, the</w:t>
      </w:r>
      <w:r w:rsidRPr="37914846" w:rsidR="64E219CD">
        <w:rPr>
          <w:color w:val="000000" w:themeColor="text1"/>
        </w:rPr>
        <w:t xml:space="preserve"> reference was chosen such that each </w:t>
      </w:r>
      <w:r w:rsidRPr="37914846" w:rsidR="2A93227D">
        <w:rPr>
          <w:color w:val="000000" w:themeColor="text1"/>
        </w:rPr>
        <w:t xml:space="preserve">combination concept </w:t>
      </w:r>
      <w:r w:rsidRPr="37914846" w:rsidR="64E219CD">
        <w:rPr>
          <w:color w:val="000000" w:themeColor="text1"/>
        </w:rPr>
        <w:t xml:space="preserve">had aspects that were better and worse than the reference, thus, the screening would produce accurate, reliable results. </w:t>
      </w:r>
      <w:r w:rsidRPr="37914846" w:rsidR="64E219CD">
        <w:t xml:space="preserve"> </w:t>
      </w:r>
      <w:r w:rsidRPr="37914846" w:rsidR="4FBC7A97">
        <w:t xml:space="preserve">The comparison displayed as </w:t>
      </w:r>
      <w:r w:rsidRPr="37914846" w:rsidR="2CD0655B">
        <w:t xml:space="preserve">a </w:t>
      </w:r>
      <w:r w:rsidRPr="37914846" w:rsidR="4FBC7A97">
        <w:t xml:space="preserve">plus-minus-zero status </w:t>
      </w:r>
      <w:r w:rsidRPr="37914846" w:rsidR="49C101E8">
        <w:t>was</w:t>
      </w:r>
      <w:r w:rsidRPr="37914846" w:rsidR="4FBC7A97">
        <w:t xml:space="preserve"> based on </w:t>
      </w:r>
      <w:r w:rsidR="00455B98">
        <w:t>the concepts</w:t>
      </w:r>
      <w:r w:rsidR="00C13ECE">
        <w:t>’</w:t>
      </w:r>
      <w:r w:rsidRPr="37914846" w:rsidR="62938F72">
        <w:t xml:space="preserve"> </w:t>
      </w:r>
      <w:commentRangeStart w:id="29"/>
      <w:commentRangeStart w:id="30"/>
      <w:r w:rsidRPr="37914846" w:rsidR="62938F72">
        <w:t xml:space="preserve">hypothetical </w:t>
      </w:r>
      <w:r w:rsidR="62938F72">
        <w:t>design</w:t>
      </w:r>
      <w:commentRangeEnd w:id="29"/>
      <w:r w:rsidR="00990368">
        <w:rPr>
          <w:rStyle w:val="CommentReference"/>
        </w:rPr>
        <w:commentReference w:id="29"/>
      </w:r>
      <w:commentRangeEnd w:id="30"/>
      <w:r w:rsidR="009B3654">
        <w:rPr>
          <w:rStyle w:val="CommentReference"/>
        </w:rPr>
        <w:commentReference w:id="30"/>
      </w:r>
      <w:r w:rsidR="0010420C">
        <w:t xml:space="preserve"> </w:t>
      </w:r>
      <w:r w:rsidR="00AE6022">
        <w:t>p</w:t>
      </w:r>
      <w:r w:rsidR="0010420C">
        <w:t xml:space="preserve">erformance in </w:t>
      </w:r>
      <w:r w:rsidR="00AE6022">
        <w:t xml:space="preserve">the </w:t>
      </w:r>
      <w:r w:rsidR="0010420C">
        <w:t>specific</w:t>
      </w:r>
      <w:r w:rsidR="00AE6022">
        <w:t xml:space="preserve"> criteria</w:t>
      </w:r>
      <w:r w:rsidR="00455B98">
        <w:t xml:space="preserve"> rather than loose engineering calculations</w:t>
      </w:r>
      <w:r w:rsidR="00AE6022">
        <w:t>.</w:t>
      </w:r>
      <w:r w:rsidR="00455B98">
        <w:t xml:space="preserve"> For example, an assistive toolbelt may perform better than a robotic arm in the safety criteria since there are </w:t>
      </w:r>
      <w:r w:rsidR="00C13ECE">
        <w:t>fewer</w:t>
      </w:r>
      <w:r w:rsidR="00455B98">
        <w:t xml:space="preserve"> moving parts.</w:t>
      </w:r>
      <w:r w:rsidRPr="37914846" w:rsidR="62938F72">
        <w:t xml:space="preserve"> </w:t>
      </w:r>
      <w:r w:rsidRPr="37914846" w:rsidR="5F87621D">
        <w:t xml:space="preserve">As a result, three combination concepts, including the reference, passed and </w:t>
      </w:r>
      <w:r w:rsidRPr="37914846" w:rsidR="6E2A3F8C">
        <w:t xml:space="preserve">were </w:t>
      </w:r>
      <w:r w:rsidRPr="37914846" w:rsidR="6FE12E45">
        <w:t xml:space="preserve">evaluated </w:t>
      </w:r>
      <w:r w:rsidRPr="37914846" w:rsidR="5F87621D">
        <w:t xml:space="preserve">again through concept scoring while the others were eliminated. </w:t>
      </w:r>
      <w:r w:rsidRPr="37914846" w:rsidR="5370D683">
        <w:t xml:space="preserve">The concept scoring </w:t>
      </w:r>
      <w:r w:rsidR="00C9307B">
        <w:t>weighs the criteria based on</w:t>
      </w:r>
      <w:r w:rsidR="00204798">
        <w:t xml:space="preserve"> the</w:t>
      </w:r>
      <w:r w:rsidRPr="37914846" w:rsidR="592D204C">
        <w:t xml:space="preserve"> priority of customer needs and </w:t>
      </w:r>
      <w:r w:rsidRPr="37914846" w:rsidR="1B8E3937">
        <w:t xml:space="preserve">assigns ratings to </w:t>
      </w:r>
      <w:r w:rsidRPr="37914846" w:rsidR="10F97454">
        <w:t xml:space="preserve">the concepts based on how well they meet </w:t>
      </w:r>
      <w:r w:rsidR="00204798">
        <w:t>customer</w:t>
      </w:r>
      <w:r w:rsidRPr="37914846" w:rsidR="10F97454">
        <w:t xml:space="preserve"> needs. </w:t>
      </w:r>
      <w:r w:rsidRPr="37914846" w:rsidR="2E04346F">
        <w:t>This resulted</w:t>
      </w:r>
      <w:r w:rsidRPr="37914846" w:rsidR="315361D5">
        <w:t xml:space="preserve"> in an overall score that determined “Justin Omar Combo Robotic Arm” and “Justin AJ Combo Assistive Toolbelt/ Button Pusher” as the final concepts</w:t>
      </w:r>
      <w:r w:rsidRPr="37914846" w:rsidR="3CA8DDAD">
        <w:t xml:space="preserve">, as shown in Figure </w:t>
      </w:r>
      <w:r w:rsidR="688D0D4D">
        <w:t>3</w:t>
      </w:r>
      <w:r w:rsidR="3CA8DDAD">
        <w:t>.</w:t>
      </w:r>
      <w:r w:rsidRPr="37914846" w:rsidR="3CA8DDAD">
        <w:t xml:space="preserve"> </w:t>
      </w:r>
    </w:p>
    <w:p w:rsidR="001F756A" w:rsidP="001F756A" w:rsidRDefault="066E3E88" w14:paraId="281767B8" w14:textId="77777777">
      <w:pPr>
        <w:keepNext/>
        <w:jc w:val="center"/>
      </w:pPr>
      <w:r>
        <w:rPr>
          <w:noProof/>
        </w:rPr>
        <w:drawing>
          <wp:inline distT="0" distB="0" distL="0" distR="0" wp14:anchorId="3194BA1C" wp14:editId="4FCE1DA5">
            <wp:extent cx="5943600" cy="2543175"/>
            <wp:effectExtent l="0" t="0" r="0" b="0"/>
            <wp:docPr id="283148255" name="Picture 28314825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rsidRPr="00620271" w:rsidR="00990368" w:rsidP="001F756A" w:rsidRDefault="066E3E88" w14:paraId="57304DB6" w14:textId="3CECD6E1">
      <w:pPr>
        <w:pStyle w:val="Caption"/>
        <w:rPr>
          <w:rFonts w:asciiTheme="minorHAnsi" w:hAnsiTheme="minorHAnsi"/>
        </w:rPr>
      </w:pPr>
      <w:bookmarkStart w:name="_Toc181124116" w:id="31"/>
      <w:bookmarkStart w:name="_Toc181135206" w:id="32"/>
      <w:r w:rsidRPr="00620271">
        <w:rPr>
          <w:rFonts w:asciiTheme="minorHAnsi" w:hAnsiTheme="minorHAnsi"/>
        </w:rPr>
        <w:t xml:space="preserve">Figure </w:t>
      </w:r>
      <w:r w:rsidRPr="00620271" w:rsidR="00990368">
        <w:rPr>
          <w:rFonts w:asciiTheme="minorHAnsi" w:hAnsiTheme="minorHAnsi"/>
        </w:rPr>
        <w:fldChar w:fldCharType="begin"/>
      </w:r>
      <w:r w:rsidRPr="00620271" w:rsidR="00990368">
        <w:rPr>
          <w:rFonts w:asciiTheme="minorHAnsi" w:hAnsiTheme="minorHAnsi"/>
        </w:rPr>
        <w:instrText xml:space="preserve"> SEQ Figure \* ARABIC </w:instrText>
      </w:r>
      <w:r w:rsidRPr="00620271" w:rsidR="00990368">
        <w:rPr>
          <w:rFonts w:asciiTheme="minorHAnsi" w:hAnsiTheme="minorHAnsi"/>
        </w:rPr>
        <w:fldChar w:fldCharType="separate"/>
      </w:r>
      <w:r w:rsidR="001667D8">
        <w:rPr>
          <w:rFonts w:asciiTheme="minorHAnsi" w:hAnsiTheme="minorHAnsi"/>
          <w:noProof/>
        </w:rPr>
        <w:t>3</w:t>
      </w:r>
      <w:r w:rsidRPr="00620271" w:rsidR="00990368">
        <w:rPr>
          <w:rFonts w:asciiTheme="minorHAnsi" w:hAnsiTheme="minorHAnsi"/>
        </w:rPr>
        <w:fldChar w:fldCharType="end"/>
      </w:r>
      <w:r w:rsidRPr="00620271">
        <w:rPr>
          <w:rFonts w:asciiTheme="minorHAnsi" w:hAnsiTheme="minorHAnsi"/>
        </w:rPr>
        <w:t>. Concept Scoring</w:t>
      </w:r>
      <w:bookmarkEnd w:id="31"/>
      <w:bookmarkEnd w:id="32"/>
    </w:p>
    <w:p w:rsidRPr="00990368" w:rsidR="00990368" w:rsidP="007608FC" w:rsidRDefault="066E3E88" w14:paraId="02A28E26" w14:textId="043F48B4">
      <w:pPr>
        <w:ind w:firstLine="720"/>
      </w:pPr>
      <w:r>
        <w:t xml:space="preserve">Lastly, the final two concepts, as well as the down selection process, were presented to the </w:t>
      </w:r>
      <w:r w:rsidR="04453A66">
        <w:t>customer</w:t>
      </w:r>
      <w:r w:rsidR="2B6BA7CF">
        <w:t xml:space="preserve"> as “Concept #1</w:t>
      </w:r>
      <w:r w:rsidR="33C4F78C">
        <w:t>-</w:t>
      </w:r>
      <w:r w:rsidR="228BFC38">
        <w:t>Robotic Arm</w:t>
      </w:r>
      <w:r w:rsidR="2B6BA7CF">
        <w:t>” and “Concept #2</w:t>
      </w:r>
      <w:r w:rsidR="12780F68">
        <w:t>-</w:t>
      </w:r>
      <w:r w:rsidR="127E231D">
        <w:t>Assistive Toolbelt</w:t>
      </w:r>
      <w:r w:rsidR="2B6BA7CF">
        <w:t>”</w:t>
      </w:r>
      <w:r>
        <w:t xml:space="preserve">. </w:t>
      </w:r>
      <w:r w:rsidR="3165C9FC">
        <w:t xml:space="preserve">For better understanding, the concepts were redrawn as displayed in Figure </w:t>
      </w:r>
      <w:r w:rsidR="339501C1">
        <w:t>4 and Figure 5</w:t>
      </w:r>
      <w:r w:rsidR="008B7EEC">
        <w:t xml:space="preserve"> respectively</w:t>
      </w:r>
      <w:r w:rsidR="4FBE862B">
        <w:t>.</w:t>
      </w:r>
      <w:r w:rsidR="3165C9FC">
        <w:t xml:space="preserve"> </w:t>
      </w:r>
      <w:r w:rsidR="25EF3394">
        <w:t xml:space="preserve">Although both concepts fulfilled customer needs, </w:t>
      </w:r>
      <w:r w:rsidR="50F43621">
        <w:t>Team</w:t>
      </w:r>
      <w:r w:rsidR="316A24BB">
        <w:t xml:space="preserve"> 205 received highly suggestive feedback to continue with “</w:t>
      </w:r>
      <w:r w:rsidR="5F159F07">
        <w:t xml:space="preserve">Concept #1” </w:t>
      </w:r>
      <w:r w:rsidR="7E9043EE">
        <w:t xml:space="preserve">since </w:t>
      </w:r>
      <w:r w:rsidR="5F159F07">
        <w:t>the</w:t>
      </w:r>
      <w:r w:rsidR="4446B20B">
        <w:t xml:space="preserve"> customer felt</w:t>
      </w:r>
      <w:r w:rsidR="5F159F07">
        <w:t xml:space="preserve"> this best aligned with </w:t>
      </w:r>
      <w:r w:rsidR="4C712183">
        <w:t>their ideal solution</w:t>
      </w:r>
      <w:r w:rsidR="5C9BACB5">
        <w:t>.</w:t>
      </w:r>
      <w:r w:rsidR="3A874502">
        <w:t xml:space="preserve"> From there, further discussion</w:t>
      </w:r>
      <w:r w:rsidR="1F090E12">
        <w:t>s</w:t>
      </w:r>
      <w:r w:rsidR="3A874502">
        <w:t xml:space="preserve"> w</w:t>
      </w:r>
      <w:r w:rsidR="35E78250">
        <w:t xml:space="preserve">ere </w:t>
      </w:r>
      <w:r w:rsidR="3A874502">
        <w:t xml:space="preserve">prompted </w:t>
      </w:r>
      <w:r w:rsidR="51910E5A">
        <w:t xml:space="preserve">regarding implementation of “Concept #1” </w:t>
      </w:r>
      <w:r w:rsidR="3A874502">
        <w:t xml:space="preserve">including mounting points, dimensions, </w:t>
      </w:r>
      <w:r w:rsidR="1BA94AF2">
        <w:t xml:space="preserve">detachable features, etc. </w:t>
      </w:r>
      <w:r w:rsidR="7E6B7F2F">
        <w:t xml:space="preserve">In summary, the team successfully down selected concepts through concept screening, concept scoring, and customer feedback. </w:t>
      </w:r>
    </w:p>
    <w:p w:rsidR="005E06A7" w:rsidP="005E06A7" w:rsidRDefault="37914846" w14:paraId="74069DD6" w14:textId="77777777">
      <w:pPr>
        <w:keepNext/>
        <w:jc w:val="center"/>
      </w:pPr>
      <w:r>
        <w:rPr>
          <w:noProof/>
        </w:rPr>
        <w:drawing>
          <wp:inline distT="0" distB="0" distL="0" distR="0" wp14:anchorId="48D7B2E0" wp14:editId="2387DE53">
            <wp:extent cx="3810000" cy="1533525"/>
            <wp:effectExtent l="0" t="0" r="0" b="0"/>
            <wp:docPr id="1994138174" name="Picture 199413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0000" cy="1533525"/>
                    </a:xfrm>
                    <a:prstGeom prst="rect">
                      <a:avLst/>
                    </a:prstGeom>
                  </pic:spPr>
                </pic:pic>
              </a:graphicData>
            </a:graphic>
          </wp:inline>
        </w:drawing>
      </w:r>
    </w:p>
    <w:p w:rsidRPr="00620271" w:rsidR="37914846" w:rsidP="005E06A7" w:rsidRDefault="005E06A7" w14:paraId="0B053D54" w14:textId="6EBEDFF8">
      <w:pPr>
        <w:pStyle w:val="Caption"/>
        <w:rPr>
          <w:rFonts w:asciiTheme="minorHAnsi" w:hAnsiTheme="minorHAnsi"/>
        </w:rPr>
      </w:pPr>
      <w:bookmarkStart w:name="_Toc181135207" w:id="33"/>
      <w:r w:rsidRPr="00620271">
        <w:rPr>
          <w:rFonts w:asciiTheme="minorHAnsi" w:hAnsiTheme="minorHAnsi"/>
        </w:rPr>
        <w:t xml:space="preserve">Figure </w:t>
      </w:r>
      <w:r w:rsidRPr="00620271">
        <w:rPr>
          <w:rFonts w:asciiTheme="minorHAnsi" w:hAnsiTheme="minorHAnsi"/>
        </w:rPr>
        <w:fldChar w:fldCharType="begin"/>
      </w:r>
      <w:r w:rsidRPr="00620271">
        <w:rPr>
          <w:rFonts w:asciiTheme="minorHAnsi" w:hAnsiTheme="minorHAnsi"/>
        </w:rPr>
        <w:instrText xml:space="preserve"> SEQ Figure \* ARABIC </w:instrText>
      </w:r>
      <w:r w:rsidRPr="00620271">
        <w:rPr>
          <w:rFonts w:asciiTheme="minorHAnsi" w:hAnsiTheme="minorHAnsi"/>
        </w:rPr>
        <w:fldChar w:fldCharType="separate"/>
      </w:r>
      <w:r w:rsidR="001667D8">
        <w:rPr>
          <w:rFonts w:asciiTheme="minorHAnsi" w:hAnsiTheme="minorHAnsi"/>
          <w:noProof/>
        </w:rPr>
        <w:t>4</w:t>
      </w:r>
      <w:r w:rsidRPr="00620271">
        <w:rPr>
          <w:rFonts w:asciiTheme="minorHAnsi" w:hAnsiTheme="minorHAnsi"/>
        </w:rPr>
        <w:fldChar w:fldCharType="end"/>
      </w:r>
      <w:r w:rsidRPr="00620271">
        <w:rPr>
          <w:rFonts w:asciiTheme="minorHAnsi" w:hAnsiTheme="minorHAnsi"/>
        </w:rPr>
        <w:t>. Concept #1: Combo Robotic Arm</w:t>
      </w:r>
      <w:bookmarkEnd w:id="33"/>
    </w:p>
    <w:p w:rsidR="005E06A7" w:rsidP="005E06A7" w:rsidRDefault="37914846" w14:paraId="584CA2B4" w14:textId="77777777">
      <w:pPr>
        <w:keepNext/>
        <w:jc w:val="center"/>
      </w:pPr>
      <w:r>
        <w:rPr>
          <w:noProof/>
        </w:rPr>
        <w:drawing>
          <wp:inline distT="0" distB="0" distL="0" distR="0" wp14:anchorId="5E175E1C" wp14:editId="3B07A736">
            <wp:extent cx="3810000" cy="2209807"/>
            <wp:effectExtent l="0" t="0" r="0" b="0"/>
            <wp:docPr id="1606166397" name="Picture 160616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6827"/>
                    <a:stretch>
                      <a:fillRect/>
                    </a:stretch>
                  </pic:blipFill>
                  <pic:spPr>
                    <a:xfrm>
                      <a:off x="0" y="0"/>
                      <a:ext cx="3810000" cy="2209807"/>
                    </a:xfrm>
                    <a:prstGeom prst="rect">
                      <a:avLst/>
                    </a:prstGeom>
                  </pic:spPr>
                </pic:pic>
              </a:graphicData>
            </a:graphic>
          </wp:inline>
        </w:drawing>
      </w:r>
    </w:p>
    <w:p w:rsidRPr="00620271" w:rsidR="5314179B" w:rsidP="005E06A7" w:rsidRDefault="58EF33A7" w14:paraId="56EE9EE8" w14:textId="582B9433">
      <w:pPr>
        <w:pStyle w:val="Caption"/>
        <w:rPr>
          <w:rFonts w:asciiTheme="minorHAnsi" w:hAnsiTheme="minorHAnsi"/>
        </w:rPr>
      </w:pPr>
      <w:bookmarkStart w:name="_Toc181135208" w:id="34"/>
      <w:r w:rsidRPr="00620271">
        <w:rPr>
          <w:rFonts w:asciiTheme="minorHAnsi" w:hAnsiTheme="minorHAnsi"/>
        </w:rPr>
        <w:t xml:space="preserve">Figure </w:t>
      </w:r>
      <w:r w:rsidRPr="00620271" w:rsidR="005E06A7">
        <w:rPr>
          <w:rFonts w:asciiTheme="minorHAnsi" w:hAnsiTheme="minorHAnsi"/>
        </w:rPr>
        <w:fldChar w:fldCharType="begin"/>
      </w:r>
      <w:r w:rsidRPr="00620271" w:rsidR="005E06A7">
        <w:rPr>
          <w:rFonts w:asciiTheme="minorHAnsi" w:hAnsiTheme="minorHAnsi"/>
        </w:rPr>
        <w:instrText xml:space="preserve"> SEQ Figure \* ARABIC </w:instrText>
      </w:r>
      <w:r w:rsidRPr="00620271" w:rsidR="005E06A7">
        <w:rPr>
          <w:rFonts w:asciiTheme="minorHAnsi" w:hAnsiTheme="minorHAnsi"/>
        </w:rPr>
        <w:fldChar w:fldCharType="separate"/>
      </w:r>
      <w:r w:rsidR="001667D8">
        <w:rPr>
          <w:rFonts w:asciiTheme="minorHAnsi" w:hAnsiTheme="minorHAnsi"/>
          <w:noProof/>
        </w:rPr>
        <w:t>5</w:t>
      </w:r>
      <w:r w:rsidRPr="00620271" w:rsidR="005E06A7">
        <w:rPr>
          <w:rFonts w:asciiTheme="minorHAnsi" w:hAnsiTheme="minorHAnsi"/>
        </w:rPr>
        <w:fldChar w:fldCharType="end"/>
      </w:r>
      <w:r w:rsidRPr="00620271" w:rsidR="005E06A7">
        <w:rPr>
          <w:rFonts w:asciiTheme="minorHAnsi" w:hAnsiTheme="minorHAnsi"/>
        </w:rPr>
        <w:t>.</w:t>
      </w:r>
      <w:r w:rsidRPr="00620271" w:rsidR="5314179B">
        <w:rPr>
          <w:rFonts w:asciiTheme="minorHAnsi" w:hAnsiTheme="minorHAnsi"/>
        </w:rPr>
        <w:t xml:space="preserve"> Concept</w:t>
      </w:r>
      <w:r w:rsidRPr="00620271" w:rsidR="25FBDE12">
        <w:rPr>
          <w:rFonts w:asciiTheme="minorHAnsi" w:hAnsiTheme="minorHAnsi"/>
        </w:rPr>
        <w:t xml:space="preserve"> #2</w:t>
      </w:r>
      <w:r w:rsidRPr="00620271" w:rsidR="26E0E95F">
        <w:rPr>
          <w:rFonts w:asciiTheme="minorHAnsi" w:hAnsiTheme="minorHAnsi"/>
        </w:rPr>
        <w:t xml:space="preserve"> – Assistive Toolbelt</w:t>
      </w:r>
      <w:bookmarkEnd w:id="34"/>
    </w:p>
    <w:p w:rsidR="37914846" w:rsidP="37914846" w:rsidRDefault="37914846" w14:paraId="6075E42E" w14:textId="051F550D">
      <w:pPr>
        <w:jc w:val="center"/>
      </w:pPr>
    </w:p>
    <w:p w:rsidRPr="00620271" w:rsidR="00700689" w:rsidP="00700689" w:rsidRDefault="00700689" w14:paraId="509B845E" w14:textId="709BD106">
      <w:pPr>
        <w:pStyle w:val="Heading1"/>
        <w:rPr>
          <w:rFonts w:cs="Times New Roman" w:asciiTheme="minorHAnsi" w:hAnsiTheme="minorHAnsi"/>
          <w:b w:val="0"/>
          <w:szCs w:val="24"/>
        </w:rPr>
      </w:pPr>
      <w:bookmarkStart w:name="_Toc181137459" w:id="35"/>
      <w:r w:rsidRPr="00620271">
        <w:rPr>
          <w:rFonts w:cs="Times New Roman" w:asciiTheme="minorHAnsi" w:hAnsiTheme="minorHAnsi"/>
          <w:szCs w:val="24"/>
        </w:rPr>
        <w:t>Preliminary Design</w:t>
      </w:r>
      <w:bookmarkEnd w:id="35"/>
    </w:p>
    <w:p w:rsidRPr="00620271" w:rsidR="00B728EC" w:rsidP="00B728EC" w:rsidRDefault="00B728EC" w14:paraId="111F03D3" w14:textId="114DFA5C">
      <w:pPr>
        <w:pStyle w:val="Heading2"/>
        <w:ind w:firstLine="720"/>
        <w:rPr>
          <w:rFonts w:cs="Times New Roman" w:asciiTheme="minorHAnsi" w:hAnsiTheme="minorHAnsi"/>
          <w:szCs w:val="24"/>
        </w:rPr>
      </w:pPr>
      <w:bookmarkStart w:name="_Toc181137460" w:id="36"/>
      <w:r w:rsidRPr="00620271">
        <w:rPr>
          <w:rFonts w:cs="Times New Roman" w:asciiTheme="minorHAnsi" w:hAnsiTheme="minorHAnsi"/>
          <w:szCs w:val="24"/>
        </w:rPr>
        <w:t>System Diagram</w:t>
      </w:r>
      <w:bookmarkEnd w:id="36"/>
    </w:p>
    <w:p w:rsidR="00134C2A" w:rsidP="00134C2A" w:rsidRDefault="00134C2A" w14:paraId="1A156464" w14:textId="3011F446">
      <w:r>
        <w:tab/>
      </w:r>
      <w:r>
        <w:t>The team developed</w:t>
      </w:r>
      <w:r w:rsidR="00073C10">
        <w:t xml:space="preserve"> a</w:t>
      </w:r>
      <w:r>
        <w:t xml:space="preserve"> </w:t>
      </w:r>
      <w:r w:rsidR="001022A7">
        <w:t>system diagram</w:t>
      </w:r>
      <w:r>
        <w:t xml:space="preserve"> for the robotic arm to describe how each component interacts with </w:t>
      </w:r>
      <w:r w:rsidR="00CE7420">
        <w:t xml:space="preserve">the others. </w:t>
      </w:r>
      <w:r w:rsidR="00073C10">
        <w:t xml:space="preserve">As seen in Figure </w:t>
      </w:r>
      <w:r w:rsidR="00502950">
        <w:t>6</w:t>
      </w:r>
      <w:r w:rsidR="00073C10">
        <w:t xml:space="preserve"> t</w:t>
      </w:r>
      <w:r w:rsidR="00CE7420">
        <w:t>he robotic arm will receive power from an external battery, with a kill switch installed in between</w:t>
      </w:r>
      <w:r w:rsidR="00AB7AEE">
        <w:t xml:space="preserve"> these two components </w:t>
      </w:r>
      <w:r w:rsidR="003D5281">
        <w:t>for instant de-energization of the system if there is a safety concern.</w:t>
      </w:r>
      <w:r w:rsidR="003751AC">
        <w:t xml:space="preserve"> The</w:t>
      </w:r>
      <w:r w:rsidR="00073C10">
        <w:t xml:space="preserve"> </w:t>
      </w:r>
      <w:commentRangeStart w:id="37"/>
      <w:commentRangeStart w:id="38"/>
      <w:r w:rsidR="003751AC">
        <w:t xml:space="preserve">Arduino </w:t>
      </w:r>
      <w:commentRangeEnd w:id="37"/>
      <w:r w:rsidR="004461D4">
        <w:rPr>
          <w:rStyle w:val="CommentReference"/>
        </w:rPr>
        <w:commentReference w:id="37"/>
      </w:r>
      <w:commentRangeEnd w:id="38"/>
      <w:r w:rsidR="007A29CC">
        <w:rPr>
          <w:rStyle w:val="CommentReference"/>
        </w:rPr>
        <w:commentReference w:id="38"/>
      </w:r>
      <w:r w:rsidR="003751AC">
        <w:t>will take user control inputs from the joystick and convert these to motor inputs for the robotic arm. The robotic arm will send position feedback and power to the Arduino.</w:t>
      </w:r>
      <w:r w:rsidR="00E042A8">
        <w:t xml:space="preserve"> The system diagram will be refined as parts are purchased </w:t>
      </w:r>
      <w:r w:rsidR="001C2B10">
        <w:t xml:space="preserve">and code is developed </w:t>
      </w:r>
      <w:r w:rsidR="00E042A8">
        <w:t>to include interaction specificity</w:t>
      </w:r>
      <w:r w:rsidR="001C2B10">
        <w:t xml:space="preserve"> and provide </w:t>
      </w:r>
      <w:r w:rsidR="4C688FA1">
        <w:t>a</w:t>
      </w:r>
      <w:r w:rsidR="001C2B10">
        <w:t xml:space="preserve"> detai</w:t>
      </w:r>
      <w:r w:rsidR="42723085">
        <w:t>led</w:t>
      </w:r>
      <w:r w:rsidR="001C2B10">
        <w:t xml:space="preserve"> understanding of system operation.</w:t>
      </w:r>
    </w:p>
    <w:p w:rsidR="009C2BD2" w:rsidP="009C2BD2" w:rsidRDefault="00DD77C3" w14:paraId="2BFA883E" w14:textId="77777777">
      <w:pPr>
        <w:keepNext/>
        <w:jc w:val="center"/>
      </w:pPr>
      <w:r w:rsidRPr="00DD77C3">
        <w:rPr>
          <w:noProof/>
        </w:rPr>
        <w:drawing>
          <wp:inline distT="0" distB="0" distL="0" distR="0" wp14:anchorId="7EC33FE0" wp14:editId="6EF1EA63">
            <wp:extent cx="5943600" cy="2733675"/>
            <wp:effectExtent l="0" t="0" r="0" b="9525"/>
            <wp:docPr id="5409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7948" name=""/>
                    <pic:cNvPicPr/>
                  </pic:nvPicPr>
                  <pic:blipFill>
                    <a:blip r:embed="rId21"/>
                    <a:stretch>
                      <a:fillRect/>
                    </a:stretch>
                  </pic:blipFill>
                  <pic:spPr>
                    <a:xfrm>
                      <a:off x="0" y="0"/>
                      <a:ext cx="5943600" cy="2733675"/>
                    </a:xfrm>
                    <a:prstGeom prst="rect">
                      <a:avLst/>
                    </a:prstGeom>
                  </pic:spPr>
                </pic:pic>
              </a:graphicData>
            </a:graphic>
          </wp:inline>
        </w:drawing>
      </w:r>
    </w:p>
    <w:p w:rsidRPr="00620271" w:rsidR="009C2BD2" w:rsidP="009C2BD2" w:rsidRDefault="009C2BD2" w14:paraId="4AB68E04" w14:textId="0ED7A0E7">
      <w:pPr>
        <w:pStyle w:val="Caption"/>
        <w:rPr>
          <w:rFonts w:asciiTheme="minorHAnsi" w:hAnsiTheme="minorHAnsi"/>
        </w:rPr>
      </w:pPr>
      <w:bookmarkStart w:name="_Toc181135209" w:id="39"/>
      <w:r w:rsidRPr="00620271">
        <w:rPr>
          <w:rFonts w:asciiTheme="minorHAnsi" w:hAnsiTheme="minorHAnsi"/>
        </w:rPr>
        <w:t xml:space="preserve">Figure </w:t>
      </w:r>
      <w:r w:rsidRPr="00620271" w:rsidR="0031595D">
        <w:rPr>
          <w:rFonts w:asciiTheme="minorHAnsi" w:hAnsiTheme="minorHAnsi"/>
        </w:rPr>
        <w:t>6</w:t>
      </w:r>
      <w:r w:rsidRPr="00620271">
        <w:rPr>
          <w:rFonts w:asciiTheme="minorHAnsi" w:hAnsiTheme="minorHAnsi"/>
        </w:rPr>
        <w:fldChar w:fldCharType="begin"/>
      </w:r>
      <w:r w:rsidRPr="00620271">
        <w:rPr>
          <w:rFonts w:asciiTheme="minorHAnsi" w:hAnsiTheme="minorHAnsi"/>
        </w:rPr>
        <w:instrText xml:space="preserve"> SEQ Figure \* ARABIC </w:instrText>
      </w:r>
      <w:r w:rsidRPr="00620271">
        <w:rPr>
          <w:rFonts w:asciiTheme="minorHAnsi" w:hAnsiTheme="minorHAnsi"/>
        </w:rPr>
        <w:fldChar w:fldCharType="separate"/>
      </w:r>
      <w:r w:rsidR="001667D8">
        <w:rPr>
          <w:rFonts w:asciiTheme="minorHAnsi" w:hAnsiTheme="minorHAnsi"/>
          <w:noProof/>
        </w:rPr>
        <w:t>6</w:t>
      </w:r>
      <w:r w:rsidRPr="00620271">
        <w:rPr>
          <w:rFonts w:asciiTheme="minorHAnsi" w:hAnsiTheme="minorHAnsi"/>
        </w:rPr>
        <w:fldChar w:fldCharType="end"/>
      </w:r>
      <w:r w:rsidRPr="00620271" w:rsidR="007D2209">
        <w:rPr>
          <w:rFonts w:asciiTheme="minorHAnsi" w:hAnsiTheme="minorHAnsi"/>
        </w:rPr>
        <w:t>.</w:t>
      </w:r>
      <w:r w:rsidRPr="00620271">
        <w:rPr>
          <w:rFonts w:asciiTheme="minorHAnsi" w:hAnsiTheme="minorHAnsi"/>
        </w:rPr>
        <w:t xml:space="preserve"> System Interactions</w:t>
      </w:r>
      <w:bookmarkEnd w:id="39"/>
    </w:p>
    <w:p w:rsidRPr="00620271" w:rsidR="00B728EC" w:rsidP="00B728EC" w:rsidRDefault="00B728EC" w14:paraId="0F666637" w14:textId="05A897C3">
      <w:pPr>
        <w:pStyle w:val="Heading2"/>
        <w:ind w:firstLine="720"/>
        <w:rPr>
          <w:rFonts w:cs="Times New Roman" w:asciiTheme="minorHAnsi" w:hAnsiTheme="minorHAnsi"/>
          <w:szCs w:val="24"/>
        </w:rPr>
      </w:pPr>
      <w:bookmarkStart w:name="_Toc181137461" w:id="40"/>
      <w:r w:rsidRPr="00620271">
        <w:rPr>
          <w:rFonts w:cs="Times New Roman" w:asciiTheme="minorHAnsi" w:hAnsiTheme="minorHAnsi"/>
          <w:szCs w:val="24"/>
        </w:rPr>
        <w:t>Computer-Aided Design</w:t>
      </w:r>
      <w:bookmarkEnd w:id="40"/>
    </w:p>
    <w:p w:rsidR="00EA2866" w:rsidP="00D96BEB" w:rsidRDefault="00D96BEB" w14:paraId="69AFD101" w14:textId="65D7327F">
      <w:r>
        <w:tab/>
      </w:r>
      <w:r>
        <w:t xml:space="preserve">Computer-Aided Design (CAD) for the robotic arm system consisted of generating models for three different parts: the case that holds the electric components, the mount that attaches the case to the </w:t>
      </w:r>
      <w:r w:rsidR="00F02616">
        <w:t>U</w:t>
      </w:r>
      <w:r>
        <w:t>nitrack,</w:t>
      </w:r>
      <w:r w:rsidR="00943D69">
        <w:t xml:space="preserve"> and the joystick mount. </w:t>
      </w:r>
      <w:r w:rsidR="00354DF7">
        <w:t xml:space="preserve">The case </w:t>
      </w:r>
      <w:r w:rsidR="00A248C1">
        <w:t xml:space="preserve">was built to the maximum </w:t>
      </w:r>
      <w:r w:rsidR="000811E5">
        <w:t>packaging</w:t>
      </w:r>
      <w:r w:rsidR="00A248C1">
        <w:t xml:space="preserve"> envelope based off dimensions provided by PPMD members and the ADA requirements for </w:t>
      </w:r>
      <w:r w:rsidR="00675F2F">
        <w:t xml:space="preserve">a minimum door width. The case design will be refined </w:t>
      </w:r>
      <w:r w:rsidR="004F0F5C">
        <w:t>as</w:t>
      </w:r>
      <w:r w:rsidR="00675F2F">
        <w:t xml:space="preserve"> parts are chosen and</w:t>
      </w:r>
      <w:r w:rsidR="005E3C5B">
        <w:t xml:space="preserve"> the electrical component layout is finalized.</w:t>
      </w:r>
      <w:r w:rsidR="00A367F0">
        <w:t xml:space="preserve"> Ideally, the case does not extend past the footprint of the wheelchair </w:t>
      </w:r>
      <w:r w:rsidR="00A56BFA">
        <w:t>wheels and arms</w:t>
      </w:r>
      <w:r w:rsidR="00746871">
        <w:t xml:space="preserve"> so that </w:t>
      </w:r>
      <w:r w:rsidR="008F76BD">
        <w:t>it is easy to remove for travel.</w:t>
      </w:r>
      <w:r w:rsidR="00EA2866">
        <w:t xml:space="preserve"> The </w:t>
      </w:r>
      <w:r w:rsidR="00D71624">
        <w:t>joystick</w:t>
      </w:r>
      <w:r w:rsidR="00EA2866">
        <w:t xml:space="preserve"> design will be refined once a joystick is chosen</w:t>
      </w:r>
      <w:r w:rsidR="7EF7C37D">
        <w:t>,</w:t>
      </w:r>
      <w:r w:rsidR="006A5EB7">
        <w:t xml:space="preserve"> and proper measurements can be taken for mounting and space occupation. The current joystick CAD is meant to represent the mounting and space occupation of the future joystick.</w:t>
      </w:r>
      <w:r w:rsidR="00D71624">
        <w:t xml:space="preserve"> Additionally, the mount design may need to be refined depending </w:t>
      </w:r>
      <w:r w:rsidR="00794CEC">
        <w:t xml:space="preserve">on </w:t>
      </w:r>
      <w:r w:rsidR="00D71624">
        <w:t xml:space="preserve">the </w:t>
      </w:r>
      <w:r w:rsidR="009F023A">
        <w:t xml:space="preserve">available space on the </w:t>
      </w:r>
      <w:r w:rsidR="00227F6D">
        <w:t>user’s</w:t>
      </w:r>
      <w:r w:rsidR="009F023A">
        <w:t xml:space="preserve"> wheelchair and the depth of the </w:t>
      </w:r>
      <w:r w:rsidR="00F02616">
        <w:t>U</w:t>
      </w:r>
      <w:r w:rsidR="009F023A">
        <w:t>ni</w:t>
      </w:r>
      <w:r w:rsidR="00F02616">
        <w:t>-</w:t>
      </w:r>
      <w:r w:rsidR="009F023A">
        <w:t>track.</w:t>
      </w:r>
      <w:r w:rsidR="00FD46C8">
        <w:t xml:space="preserve"> Modifications will be documented </w:t>
      </w:r>
      <w:r w:rsidR="00A5234B">
        <w:t>as design choices need to be justified throughout the prototyping and testing process.</w:t>
      </w:r>
    </w:p>
    <w:p w:rsidR="00FA0B9D" w:rsidP="00D7740F" w:rsidRDefault="00227F6D" w14:paraId="34B3CDFF" w14:textId="3BB809DA">
      <w:pPr>
        <w:ind w:firstLine="720"/>
      </w:pPr>
      <w:r>
        <w:t xml:space="preserve">Figure </w:t>
      </w:r>
      <w:r w:rsidR="009F6A83">
        <w:t>7</w:t>
      </w:r>
      <w:r>
        <w:t xml:space="preserve"> </w:t>
      </w:r>
      <w:r w:rsidR="00CB660C">
        <w:t>shows</w:t>
      </w:r>
      <w:r>
        <w:t xml:space="preserve"> </w:t>
      </w:r>
      <w:r w:rsidR="00D5684F">
        <w:t xml:space="preserve">a CAD model of the entire system </w:t>
      </w:r>
      <w:r w:rsidR="00164F82">
        <w:t xml:space="preserve">consisting of the joystick mount, </w:t>
      </w:r>
      <w:r w:rsidR="00F24039">
        <w:t xml:space="preserve">case, robotic arm, </w:t>
      </w:r>
      <w:r w:rsidR="008226E7">
        <w:t xml:space="preserve">powered wheelchair </w:t>
      </w:r>
      <w:r w:rsidR="00F24039">
        <w:t>and wheelchair mount assembled</w:t>
      </w:r>
      <w:r w:rsidR="00D5684F">
        <w:t xml:space="preserve">. </w:t>
      </w:r>
      <w:r w:rsidR="008226E7">
        <w:t xml:space="preserve">This </w:t>
      </w:r>
      <w:r w:rsidR="002000D1">
        <w:t xml:space="preserve">image will be used as a reference when viewing the individual parts </w:t>
      </w:r>
      <w:r w:rsidR="4AAED728">
        <w:t>and</w:t>
      </w:r>
      <w:r w:rsidR="002000D1">
        <w:t xml:space="preserve"> putting sizes into perspective.</w:t>
      </w:r>
    </w:p>
    <w:p w:rsidR="00CB660C" w:rsidP="00CB660C" w:rsidRDefault="001B4F24" w14:paraId="2BE77923" w14:textId="13E8B78F">
      <w:pPr>
        <w:keepNext/>
        <w:jc w:val="center"/>
      </w:pPr>
      <w:r>
        <w:rPr>
          <w:noProof/>
        </w:rPr>
        <w:drawing>
          <wp:inline distT="0" distB="0" distL="0" distR="0" wp14:anchorId="3605F7D8" wp14:editId="5A8B1165">
            <wp:extent cx="3903394" cy="2954654"/>
            <wp:effectExtent l="19050" t="19050" r="20955" b="17780"/>
            <wp:docPr id="1504569169" name="Picture 1" descr="A blueprint of a wheel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69169" name="Picture 1" descr="A blueprint of a wheelchai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6848" cy="2957269"/>
                    </a:xfrm>
                    <a:prstGeom prst="rect">
                      <a:avLst/>
                    </a:prstGeom>
                    <a:noFill/>
                    <a:ln>
                      <a:solidFill>
                        <a:schemeClr val="tx1"/>
                      </a:solidFill>
                    </a:ln>
                  </pic:spPr>
                </pic:pic>
              </a:graphicData>
            </a:graphic>
          </wp:inline>
        </w:drawing>
      </w:r>
    </w:p>
    <w:p w:rsidRPr="00620271" w:rsidR="00CB660C" w:rsidP="57B47179" w:rsidRDefault="00CB660C" w14:paraId="58D477FA" w14:textId="012C11FA">
      <w:pPr>
        <w:pStyle w:val="Caption"/>
        <w:rPr>
          <w:rFonts w:ascii="Aptos" w:hAnsi="Aptos" w:asciiTheme="minorAscii" w:hAnsiTheme="minorAscii"/>
        </w:rPr>
      </w:pPr>
      <w:bookmarkStart w:name="_Toc181135210" w:id="41"/>
      <w:r w:rsidRPr="57B47179" w:rsidR="00CB660C">
        <w:rPr>
          <w:rFonts w:ascii="Aptos" w:hAnsi="Aptos" w:asciiTheme="minorAscii" w:hAnsiTheme="minorAscii"/>
        </w:rPr>
        <w:t xml:space="preserve">Figure </w:t>
      </w:r>
      <w:r w:rsidRPr="57B47179">
        <w:rPr>
          <w:rFonts w:ascii="Aptos" w:hAnsi="Aptos" w:asciiTheme="minorAscii" w:hAnsiTheme="minorAscii"/>
        </w:rPr>
        <w:fldChar w:fldCharType="begin"/>
      </w:r>
      <w:r w:rsidRPr="57B47179">
        <w:rPr>
          <w:rFonts w:ascii="Aptos" w:hAnsi="Aptos" w:asciiTheme="minorAscii" w:hAnsiTheme="minorAscii"/>
        </w:rPr>
        <w:instrText xml:space="preserve"> SEQ Figure \* ARABIC </w:instrText>
      </w:r>
      <w:r w:rsidRPr="57B47179">
        <w:rPr>
          <w:rFonts w:ascii="Aptos" w:hAnsi="Aptos" w:asciiTheme="minorAscii" w:hAnsiTheme="minorAscii"/>
        </w:rPr>
        <w:fldChar w:fldCharType="separate"/>
      </w:r>
      <w:r w:rsidRPr="57B47179" w:rsidR="001667D8">
        <w:rPr>
          <w:rFonts w:ascii="Aptos" w:hAnsi="Aptos" w:asciiTheme="minorAscii" w:hAnsiTheme="minorAscii"/>
          <w:noProof/>
        </w:rPr>
        <w:t>7</w:t>
      </w:r>
      <w:r w:rsidRPr="57B47179">
        <w:rPr>
          <w:rFonts w:ascii="Aptos" w:hAnsi="Aptos" w:asciiTheme="minorAscii" w:hAnsiTheme="minorAscii"/>
        </w:rPr>
        <w:fldChar w:fldCharType="end"/>
      </w:r>
      <w:r w:rsidRPr="57B47179" w:rsidR="004A00A9">
        <w:rPr>
          <w:rFonts w:ascii="Aptos" w:hAnsi="Aptos" w:asciiTheme="minorAscii" w:hAnsiTheme="minorAscii"/>
        </w:rPr>
        <w:t>.</w:t>
      </w:r>
      <w:r w:rsidRPr="57B47179" w:rsidR="00CB660C">
        <w:rPr>
          <w:rFonts w:ascii="Aptos" w:hAnsi="Aptos" w:asciiTheme="minorAscii" w:hAnsiTheme="minorAscii"/>
        </w:rPr>
        <w:t xml:space="preserve"> Robotic Arm CAD Assembly</w:t>
      </w:r>
      <w:bookmarkEnd w:id="41"/>
    </w:p>
    <w:p w:rsidR="00696F3A" w:rsidP="00696F3A" w:rsidRDefault="000A0E74" w14:paraId="166C8173" w14:textId="55A033A4">
      <w:pPr>
        <w:ind w:firstLine="720"/>
      </w:pPr>
      <w:r>
        <w:t>The</w:t>
      </w:r>
      <w:r w:rsidR="0004526D">
        <w:t xml:space="preserve"> case and joystick mount </w:t>
      </w:r>
      <w:r w:rsidR="00600DA7">
        <w:t>are</w:t>
      </w:r>
      <w:r>
        <w:t xml:space="preserve"> seen in Figure </w:t>
      </w:r>
      <w:r w:rsidR="009F6A83">
        <w:t>8</w:t>
      </w:r>
      <w:r w:rsidR="00020CCE">
        <w:t xml:space="preserve">. </w:t>
      </w:r>
      <w:r w:rsidR="00A80223">
        <w:t>To ensure both structural integrity with a lightweight design, the case will be made from aluminum</w:t>
      </w:r>
      <w:r w:rsidR="00CC4764">
        <w:t>.</w:t>
      </w:r>
      <w:r w:rsidR="009E1115">
        <w:t xml:space="preserve"> </w:t>
      </w:r>
      <w:r w:rsidR="001101A9">
        <w:t xml:space="preserve">The simple case design allows for the use of </w:t>
      </w:r>
      <w:r w:rsidR="0039496B">
        <w:t>aluminum</w:t>
      </w:r>
      <w:r w:rsidR="009E1115">
        <w:t xml:space="preserve"> sheet</w:t>
      </w:r>
      <w:r w:rsidR="001101A9">
        <w:t>s</w:t>
      </w:r>
      <w:r w:rsidR="00FD7838">
        <w:t>,</w:t>
      </w:r>
      <w:r w:rsidR="001101A9">
        <w:t xml:space="preserve"> which </w:t>
      </w:r>
      <w:r w:rsidR="00FD7838">
        <w:t>are</w:t>
      </w:r>
      <w:r w:rsidR="00BA2F6B">
        <w:t xml:space="preserve"> </w:t>
      </w:r>
      <w:r w:rsidR="00A11B75">
        <w:t>malleable</w:t>
      </w:r>
      <w:r w:rsidR="0039496B">
        <w:t xml:space="preserve"> </w:t>
      </w:r>
      <w:r w:rsidR="001101A9">
        <w:t xml:space="preserve">and </w:t>
      </w:r>
      <w:r w:rsidR="00E97A10">
        <w:t>easily cut</w:t>
      </w:r>
      <w:r w:rsidR="00FD7838">
        <w:t>, simplifying</w:t>
      </w:r>
      <w:r w:rsidR="00A11B75">
        <w:t xml:space="preserve"> the manufacturing process.</w:t>
      </w:r>
      <w:r w:rsidR="00A80223">
        <w:t xml:space="preserve"> </w:t>
      </w:r>
      <w:r w:rsidR="00D2732E">
        <w:t xml:space="preserve">This material choice </w:t>
      </w:r>
      <w:r w:rsidR="00FD7838">
        <w:t>also considers the heat dissipation</w:t>
      </w:r>
      <w:r w:rsidR="009B122B">
        <w:t xml:space="preserve"> </w:t>
      </w:r>
      <w:r w:rsidR="00622B14">
        <w:t>qualities of aluminum as it is a metal with a relatively high thermal conductivity</w:t>
      </w:r>
      <w:r w:rsidR="00DC43A1">
        <w:t xml:space="preserve"> at </w:t>
      </w:r>
      <m:oMath>
        <m:r>
          <w:rPr>
            <w:rFonts w:ascii="Cambria Math" w:hAnsi="Cambria Math"/>
          </w:rPr>
          <m:t xml:space="preserve">237 </m:t>
        </m:r>
        <m:r>
          <m:rPr>
            <m:sty m:val="p"/>
          </m:rPr>
          <w:rPr>
            <w:rFonts w:ascii="Cambria Math" w:hAnsi="Cambria Math"/>
          </w:rPr>
          <m:t>W/m∙K</m:t>
        </m:r>
      </m:oMath>
      <w:r w:rsidRPr="00367B9F" w:rsidR="0011556E">
        <w:rPr>
          <w:iCs/>
        </w:rPr>
        <w:t xml:space="preserve"> </w:t>
      </w:r>
      <w:r w:rsidR="0011556E">
        <w:t>[</w:t>
      </w:r>
      <w:r w:rsidR="20C30500">
        <w:t>5</w:t>
      </w:r>
      <w:r w:rsidR="0011556E">
        <w:t>]</w:t>
      </w:r>
      <w:r w:rsidR="00227C9B">
        <w:t xml:space="preserve">. </w:t>
      </w:r>
      <w:r w:rsidR="009071B1">
        <w:t xml:space="preserve">This means that </w:t>
      </w:r>
      <w:r w:rsidR="006354A2">
        <w:t xml:space="preserve">the case would be able to absorb the heat generated by the electrical components inside and </w:t>
      </w:r>
      <w:r w:rsidR="00600509">
        <w:t>dissipate</w:t>
      </w:r>
      <w:r w:rsidR="006354A2">
        <w:t xml:space="preserve"> it into the </w:t>
      </w:r>
      <w:r w:rsidR="00600509">
        <w:t xml:space="preserve">cooler </w:t>
      </w:r>
      <w:r w:rsidR="006354A2">
        <w:t xml:space="preserve">outer environment. </w:t>
      </w:r>
      <w:r w:rsidR="00A15529">
        <w:t xml:space="preserve">The dimensions of the case are based on </w:t>
      </w:r>
      <w:r w:rsidR="00431921">
        <w:t>the</w:t>
      </w:r>
      <w:r w:rsidR="00A15529">
        <w:t xml:space="preserve"> </w:t>
      </w:r>
      <w:r w:rsidR="00C45150">
        <w:t xml:space="preserve">remaining </w:t>
      </w:r>
      <w:r w:rsidR="00864268">
        <w:t xml:space="preserve">footprint </w:t>
      </w:r>
      <w:r w:rsidR="00C45150">
        <w:t xml:space="preserve">available between the </w:t>
      </w:r>
      <w:r w:rsidR="00F02616">
        <w:t>U</w:t>
      </w:r>
      <w:r w:rsidR="00C45150">
        <w:t>ni</w:t>
      </w:r>
      <w:r w:rsidR="00F02616">
        <w:t>-</w:t>
      </w:r>
      <w:r w:rsidR="00C45150">
        <w:t>track mounting location on the side of the wheelchair up to the width of a</w:t>
      </w:r>
      <w:r w:rsidR="008E12D6">
        <w:t xml:space="preserve">n </w:t>
      </w:r>
      <w:r w:rsidR="00C45150">
        <w:t>ADA compliant doorframe</w:t>
      </w:r>
      <w:r w:rsidR="00071A0D">
        <w:t xml:space="preserve">, which is about </w:t>
      </w:r>
      <w:r w:rsidR="00DC4618">
        <w:t>1</w:t>
      </w:r>
      <w:r w:rsidR="00314064">
        <w:t>3</w:t>
      </w:r>
      <w:r w:rsidR="00071A0D">
        <w:t xml:space="preserve">” of working space. </w:t>
      </w:r>
      <w:r w:rsidR="008E12D6">
        <w:t xml:space="preserve">The team has determined this to be the upper limit </w:t>
      </w:r>
      <w:r w:rsidR="0042621C">
        <w:t>for the width of this system,</w:t>
      </w:r>
      <w:r w:rsidR="00C713D9">
        <w:t xml:space="preserve"> with the lower limit being the largest component with</w:t>
      </w:r>
      <w:r w:rsidR="7F9A1A3B">
        <w:t>in</w:t>
      </w:r>
      <w:r w:rsidR="00C713D9">
        <w:t xml:space="preserve"> the case</w:t>
      </w:r>
      <w:r w:rsidR="00972011">
        <w:t xml:space="preserve"> which</w:t>
      </w:r>
      <w:r w:rsidR="00D453EF">
        <w:t xml:space="preserve"> will be </w:t>
      </w:r>
      <w:r w:rsidR="00C713D9">
        <w:t>determined once all parts are finalized for purchase</w:t>
      </w:r>
      <w:r w:rsidR="00F03D1E">
        <w:t>.</w:t>
      </w:r>
      <w:r w:rsidR="00D453EF">
        <w:t xml:space="preserve"> The model gives a representation of the footprint the team can work inside, but further modifications will be made to the CAD model to </w:t>
      </w:r>
      <w:r w:rsidR="00396E1D">
        <w:t>fulfill the size requirements of the system.</w:t>
      </w:r>
      <w:r w:rsidR="005E74CA">
        <w:t xml:space="preserve"> An acrylic panel will be </w:t>
      </w:r>
      <w:r w:rsidR="006F4099">
        <w:t xml:space="preserve">installed on the face opposite the mount to provide easy access to the electronics and </w:t>
      </w:r>
      <w:r w:rsidR="004732D4">
        <w:t>mounting</w:t>
      </w:r>
      <w:r w:rsidR="006F4099">
        <w:t xml:space="preserve"> hardware for maintenance and </w:t>
      </w:r>
      <w:r w:rsidR="004732D4">
        <w:t>repair. Maintenance</w:t>
      </w:r>
      <w:r w:rsidR="005E74CA">
        <w:t xml:space="preserve"> includes inspecting batteries, microcontrollers, wired connections, </w:t>
      </w:r>
      <w:r w:rsidR="00FE6E0B">
        <w:t xml:space="preserve">and </w:t>
      </w:r>
      <w:r w:rsidR="71A33925">
        <w:t>screw</w:t>
      </w:r>
      <w:r w:rsidR="205B4DB9">
        <w:t>s</w:t>
      </w:r>
      <w:r w:rsidR="00FE6E0B">
        <w:t xml:space="preserve"> for mounting</w:t>
      </w:r>
      <w:r w:rsidR="005E74CA">
        <w:t xml:space="preserve">. </w:t>
      </w:r>
    </w:p>
    <w:p w:rsidR="00600509" w:rsidP="00D7740F" w:rsidRDefault="00600509" w14:paraId="12DABB6B" w14:textId="62D77C0D">
      <w:pPr>
        <w:ind w:firstLine="720"/>
      </w:pPr>
      <w:r>
        <w:t xml:space="preserve">To keep consistent with a light yet durable design, the joystick mount will </w:t>
      </w:r>
      <w:r w:rsidR="00396E1D">
        <w:t>be</w:t>
      </w:r>
      <w:r>
        <w:t xml:space="preserve"> made </w:t>
      </w:r>
      <w:r w:rsidDel="002541E4">
        <w:t xml:space="preserve">of </w:t>
      </w:r>
      <w:r w:rsidR="002541E4">
        <w:t>AB</w:t>
      </w:r>
      <w:r w:rsidR="00045473">
        <w:t>S</w:t>
      </w:r>
      <w:r>
        <w:t xml:space="preserve"> </w:t>
      </w:r>
      <w:r w:rsidR="000567EB">
        <w:t>3D printed filament</w:t>
      </w:r>
      <w:r w:rsidR="00FC2554">
        <w:t>. This is due to its relatively cheap cost</w:t>
      </w:r>
      <w:r w:rsidR="002541E4">
        <w:t>,</w:t>
      </w:r>
      <w:r w:rsidR="00CF3734">
        <w:t xml:space="preserve"> light weight,</w:t>
      </w:r>
      <w:r w:rsidR="002541E4">
        <w:t xml:space="preserve"> heat resistance, impact resistance and rigidity</w:t>
      </w:r>
      <w:r w:rsidR="00112E66">
        <w:t xml:space="preserve"> [</w:t>
      </w:r>
      <w:r w:rsidR="5AE59532">
        <w:t>6</w:t>
      </w:r>
      <w:r w:rsidR="00112E66">
        <w:t>]</w:t>
      </w:r>
      <w:r w:rsidR="00FC2554">
        <w:t>.</w:t>
      </w:r>
      <w:r w:rsidR="00A42CA3">
        <w:t xml:space="preserve"> The current footprint encapsulate</w:t>
      </w:r>
      <w:r w:rsidR="00A711DF">
        <w:t>s</w:t>
      </w:r>
      <w:r w:rsidR="00A42CA3">
        <w:t xml:space="preserve"> </w:t>
      </w:r>
      <w:r w:rsidR="00BF4A0D">
        <w:t xml:space="preserve">a </w:t>
      </w:r>
      <w:r w:rsidR="00A711DF">
        <w:t xml:space="preserve">volume of </w:t>
      </w:r>
      <w:r w:rsidR="00747734">
        <w:t>approximately</w:t>
      </w:r>
      <w:r w:rsidR="00A711DF">
        <w:t xml:space="preserve"> </w:t>
      </w:r>
      <m:oMath>
        <m:r>
          <m:rPr>
            <m:sty m:val="p"/>
          </m:rPr>
          <w:rPr>
            <w:rFonts w:ascii="Cambria Math" w:hAnsi="Cambria Math"/>
          </w:rPr>
          <m:t>60mm x 20mm x 150mm</m:t>
        </m:r>
      </m:oMath>
      <w:r w:rsidR="00770A26">
        <w:t xml:space="preserve"> </w:t>
      </w:r>
      <w:r w:rsidR="00787020">
        <w:t xml:space="preserve">which converts to a total volume of </w:t>
      </w:r>
      <w:r w:rsidR="00770A26">
        <w:t xml:space="preserve">approximately </w:t>
      </w:r>
      <m:oMath>
        <m:r>
          <w:rPr>
            <w:rFonts w:ascii="Cambria Math" w:hAnsi="Cambria Math"/>
          </w:rPr>
          <m:t xml:space="preserve">11 </m:t>
        </m:r>
        <m:sSup>
          <m:sSupPr>
            <m:ctrlPr>
              <w:rPr>
                <w:rFonts w:ascii="Cambria Math" w:hAnsi="Cambria Math"/>
                <w:iCs/>
              </w:rPr>
            </m:ctrlPr>
          </m:sSupPr>
          <m:e>
            <m:r>
              <m:rPr>
                <m:sty m:val="p"/>
              </m:rPr>
              <w:rPr>
                <w:rFonts w:ascii="Cambria Math" w:hAnsi="Cambria Math"/>
              </w:rPr>
              <m:t>in</m:t>
            </m:r>
            <m:ctrlPr>
              <w:rPr>
                <w:rFonts w:ascii="Cambria Math" w:hAnsi="Cambria Math"/>
                <w:i/>
              </w:rPr>
            </m:ctrlPr>
          </m:e>
          <m:sup>
            <m:r>
              <m:rPr>
                <m:sty m:val="p"/>
              </m:rPr>
              <w:rPr>
                <w:rFonts w:ascii="Cambria Math" w:hAnsi="Cambria Math"/>
              </w:rPr>
              <m:t>3</m:t>
            </m:r>
          </m:sup>
        </m:sSup>
      </m:oMath>
      <w:r w:rsidR="00770A26">
        <w:rPr>
          <w:iCs/>
        </w:rPr>
        <w:t>.</w:t>
      </w:r>
      <w:r w:rsidRPr="66AD77D6" w:rsidR="00104774">
        <w:t xml:space="preserve"> To keep the </w:t>
      </w:r>
      <w:r w:rsidRPr="66AD77D6" w:rsidR="00D42BC0">
        <w:t>mount rigid</w:t>
      </w:r>
      <w:r w:rsidRPr="66AD77D6" w:rsidR="00D81A39">
        <w:t xml:space="preserve"> and allow for screwed inserts</w:t>
      </w:r>
      <w:r w:rsidRPr="66AD77D6" w:rsidR="00D42BC0">
        <w:t xml:space="preserve">, the </w:t>
      </w:r>
      <w:r w:rsidRPr="66AD77D6" w:rsidR="00EA2B3C">
        <w:t xml:space="preserve">recommended </w:t>
      </w:r>
      <w:r w:rsidRPr="66AD77D6" w:rsidR="00D42BC0">
        <w:t xml:space="preserve">infill percentage will be </w:t>
      </w:r>
      <m:oMath>
        <m:r>
          <w:rPr>
            <w:rFonts w:ascii="Cambria Math" w:hAnsi="Cambria Math"/>
          </w:rPr>
          <m:t>60%</m:t>
        </m:r>
      </m:oMath>
      <w:r w:rsidRPr="66AD77D6" w:rsidR="00D42BC0">
        <w:t xml:space="preserve"> of the total volume, which results in</w:t>
      </w:r>
      <w:r w:rsidRPr="66AD77D6" w:rsidR="00650F16">
        <w:t xml:space="preserve"> approximately</w:t>
      </w:r>
      <w:r w:rsidR="00D42BC0">
        <w:rPr>
          <w:iCs/>
        </w:rPr>
        <w:t xml:space="preserve"> </w:t>
      </w:r>
      <m:oMath>
        <m:r>
          <m:rPr>
            <m:sty m:val="p"/>
          </m:rPr>
          <w:rPr>
            <w:rFonts w:ascii="Cambria Math" w:hAnsi="Cambria Math"/>
          </w:rPr>
          <m:t xml:space="preserve">6.6 </m:t>
        </m:r>
        <m:sSup>
          <m:sSupPr>
            <m:ctrlPr>
              <w:rPr>
                <w:rFonts w:ascii="Cambria Math" w:hAnsi="Cambria Math"/>
              </w:rPr>
            </m:ctrlPr>
          </m:sSupPr>
          <m:e>
            <m:r>
              <m:rPr>
                <m:sty m:val="p"/>
              </m:rPr>
              <w:rPr>
                <w:rFonts w:ascii="Cambria Math" w:hAnsi="Cambria Math"/>
              </w:rPr>
              <m:t>in</m:t>
            </m:r>
          </m:e>
          <m:sup>
            <m:r>
              <m:rPr>
                <m:sty m:val="p"/>
              </m:rPr>
              <w:rPr>
                <w:rFonts w:ascii="Cambria Math" w:hAnsi="Cambria Math"/>
              </w:rPr>
              <m:t>3</m:t>
            </m:r>
          </m:sup>
        </m:sSup>
      </m:oMath>
      <w:r w:rsidR="00650F16">
        <w:t xml:space="preserve"> of ABS filament being used</w:t>
      </w:r>
      <w:r w:rsidR="00D81A39">
        <w:t xml:space="preserve"> [</w:t>
      </w:r>
      <w:r w:rsidR="435FF45F">
        <w:t>7</w:t>
      </w:r>
      <w:r w:rsidR="00D81A39">
        <w:t>]</w:t>
      </w:r>
      <w:r w:rsidR="00650F16">
        <w:t>.</w:t>
      </w:r>
      <w:r w:rsidR="00770A26">
        <w:rPr>
          <w:iCs/>
        </w:rPr>
        <w:t xml:space="preserve"> </w:t>
      </w:r>
      <w:r w:rsidR="00B1514D">
        <w:t xml:space="preserve">Two </w:t>
      </w:r>
      <w:r w:rsidR="575CFAF4">
        <w:t>a</w:t>
      </w:r>
      <w:r w:rsidR="00320758">
        <w:t xml:space="preserve">luminum </w:t>
      </w:r>
      <w:r w:rsidR="06B33600">
        <w:t>M</w:t>
      </w:r>
      <w:r w:rsidR="00932414">
        <w:t>iter</w:t>
      </w:r>
      <w:commentRangeStart w:id="42"/>
      <w:r w:rsidR="00932414">
        <w:t xml:space="preserve"> </w:t>
      </w:r>
      <w:r w:rsidR="28371FC0">
        <w:t>T</w:t>
      </w:r>
      <w:r w:rsidR="00320758">
        <w:t>-</w:t>
      </w:r>
      <w:r w:rsidR="06F217A0">
        <w:t>T</w:t>
      </w:r>
      <w:r w:rsidR="00B1514D">
        <w:t>ra</w:t>
      </w:r>
      <w:r w:rsidR="00932414">
        <w:t xml:space="preserve">cks will be </w:t>
      </w:r>
      <w:r w:rsidR="00A748FF">
        <w:t>used for</w:t>
      </w:r>
      <w:r w:rsidR="00932414">
        <w:t xml:space="preserve"> the sliding motion of the upper </w:t>
      </w:r>
      <w:r w:rsidR="0038610E">
        <w:t>mount</w:t>
      </w:r>
      <w:r w:rsidR="00302D6B">
        <w:t xml:space="preserve">. </w:t>
      </w:r>
      <w:commentRangeEnd w:id="42"/>
      <w:r w:rsidR="000739B9">
        <w:rPr>
          <w:rStyle w:val="CommentReference"/>
        </w:rPr>
        <w:commentReference w:id="42"/>
      </w:r>
      <w:r w:rsidR="00302D6B">
        <w:t>The size of</w:t>
      </w:r>
      <w:r w:rsidR="00071CD6">
        <w:t xml:space="preserve"> the</w:t>
      </w:r>
      <w:r w:rsidR="00302D6B">
        <w:t xml:space="preserve"> aluminum </w:t>
      </w:r>
      <w:r w:rsidR="7FCC0384">
        <w:t>M</w:t>
      </w:r>
      <w:r w:rsidR="00302D6B">
        <w:t xml:space="preserve">iter </w:t>
      </w:r>
      <w:r w:rsidR="7163E08C">
        <w:t>T</w:t>
      </w:r>
      <w:r w:rsidR="00302D6B">
        <w:t>-</w:t>
      </w:r>
      <w:r w:rsidR="06E8313E">
        <w:t>T</w:t>
      </w:r>
      <w:r w:rsidR="00302D6B">
        <w:t>racks</w:t>
      </w:r>
      <w:r w:rsidR="00071CD6">
        <w:t xml:space="preserve"> used </w:t>
      </w:r>
      <w:r w:rsidR="00F455E9">
        <w:t>will be</w:t>
      </w:r>
      <w:r w:rsidR="00FC646E">
        <w:t xml:space="preserve"> </w:t>
      </w:r>
      <m:oMath>
        <m:r>
          <w:rPr>
            <w:rFonts w:ascii="Cambria Math" w:hAnsi="Cambria Math"/>
          </w:rPr>
          <m:t>19</m:t>
        </m:r>
        <m:r>
          <m:rPr>
            <m:sty m:val="p"/>
          </m:rPr>
          <w:rPr>
            <w:rFonts w:ascii="Cambria Math" w:hAnsi="Cambria Math"/>
          </w:rPr>
          <m:t>mm x 9.5mm x 150mm</m:t>
        </m:r>
      </m:oMath>
      <w:r w:rsidR="0038610E">
        <w:t xml:space="preserve">. The </w:t>
      </w:r>
      <w:r w:rsidR="000739B9">
        <w:t>two</w:t>
      </w:r>
      <w:r w:rsidR="0038610E">
        <w:t xml:space="preserve"> knobs will add additional rigidity to the mount </w:t>
      </w:r>
      <w:r w:rsidR="00E84DBD">
        <w:t xml:space="preserve">to keep it from deflecting when extended. The angle of the mount </w:t>
      </w:r>
      <w:r w:rsidR="00372400">
        <w:t xml:space="preserve">of the design </w:t>
      </w:r>
      <w:r w:rsidR="00780071">
        <w:t xml:space="preserve">mimics the angle </w:t>
      </w:r>
      <w:r w:rsidR="00372400">
        <w:t>seen joysticks of powered</w:t>
      </w:r>
      <w:r w:rsidR="00780071">
        <w:t xml:space="preserve"> wheelchairs </w:t>
      </w:r>
      <w:r w:rsidR="00FD7F43">
        <w:t xml:space="preserve">such as the Permobil M3 </w:t>
      </w:r>
      <w:r w:rsidR="00780071">
        <w:t>used by DMD consumers</w:t>
      </w:r>
      <w:r w:rsidR="006B4DAC">
        <w:t xml:space="preserve"> pictured in </w:t>
      </w:r>
      <w:r w:rsidR="06288999">
        <w:t>F</w:t>
      </w:r>
      <w:r w:rsidR="006B4DAC">
        <w:t xml:space="preserve">igure </w:t>
      </w:r>
      <w:r w:rsidR="009F6A83">
        <w:t>9</w:t>
      </w:r>
      <w:r w:rsidR="00372400">
        <w:t>. This angle provides the user with more comfort and accessibility to any additional inputs that would not be controlled directly via the joystick</w:t>
      </w:r>
      <w:r w:rsidR="00FD7F43">
        <w:t xml:space="preserve"> [</w:t>
      </w:r>
      <w:r w:rsidR="0AE933E3">
        <w:t>8</w:t>
      </w:r>
      <w:r w:rsidR="00FD7F43">
        <w:t>]</w:t>
      </w:r>
      <w:r w:rsidR="00372400">
        <w:t xml:space="preserve">. </w:t>
      </w:r>
    </w:p>
    <w:p w:rsidR="00E733EE" w:rsidP="001B4F24" w:rsidRDefault="00E733EE" w14:paraId="2AA46131" w14:textId="77777777"/>
    <w:p w:rsidR="004A00A9" w:rsidP="004A00A9" w:rsidRDefault="004A00A9" w14:paraId="10877767" w14:textId="4F04429B">
      <w:pPr>
        <w:keepNext/>
        <w:jc w:val="center"/>
      </w:pPr>
      <w:r>
        <w:rPr>
          <w:noProof/>
        </w:rPr>
        <w:drawing>
          <wp:inline distT="0" distB="0" distL="0" distR="0" wp14:anchorId="620390DC" wp14:editId="46D0F3B0">
            <wp:extent cx="2570524" cy="2982546"/>
            <wp:effectExtent l="19050" t="19050" r="20320" b="27940"/>
            <wp:docPr id="803583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2570524" cy="2982546"/>
                    </a:xfrm>
                    <a:prstGeom prst="rect">
                      <a:avLst/>
                    </a:prstGeom>
                    <a:ln>
                      <a:solidFill>
                        <a:schemeClr val="tx1"/>
                      </a:solidFill>
                    </a:ln>
                  </pic:spPr>
                </pic:pic>
              </a:graphicData>
            </a:graphic>
          </wp:inline>
        </w:drawing>
      </w:r>
    </w:p>
    <w:p w:rsidRPr="00620271" w:rsidR="008773C9" w:rsidP="006B4DAC" w:rsidRDefault="004A00A9" w14:paraId="71D10C55" w14:textId="3DA51484">
      <w:pPr>
        <w:pStyle w:val="Caption"/>
        <w:rPr>
          <w:rFonts w:asciiTheme="minorHAnsi" w:hAnsiTheme="minorHAnsi"/>
        </w:rPr>
      </w:pPr>
      <w:bookmarkStart w:name="_Toc181135211" w:id="43"/>
      <w:r w:rsidRPr="00620271">
        <w:rPr>
          <w:rFonts w:asciiTheme="minorHAnsi" w:hAnsiTheme="minorHAnsi"/>
        </w:rPr>
        <w:t xml:space="preserve">Figure </w:t>
      </w:r>
      <w:r w:rsidRPr="00620271" w:rsidR="0031595D">
        <w:rPr>
          <w:rFonts w:asciiTheme="minorHAnsi" w:hAnsiTheme="minorHAnsi"/>
        </w:rPr>
        <w:t>8</w:t>
      </w:r>
      <w:r w:rsidRPr="00620271">
        <w:rPr>
          <w:rFonts w:asciiTheme="minorHAnsi" w:hAnsiTheme="minorHAnsi"/>
        </w:rPr>
        <w:fldChar w:fldCharType="begin"/>
      </w:r>
      <w:r w:rsidRPr="00620271">
        <w:rPr>
          <w:rFonts w:asciiTheme="minorHAnsi" w:hAnsiTheme="minorHAnsi"/>
        </w:rPr>
        <w:instrText xml:space="preserve"> SEQ Figure \* ARABIC </w:instrText>
      </w:r>
      <w:r w:rsidRPr="00620271">
        <w:rPr>
          <w:rFonts w:asciiTheme="minorHAnsi" w:hAnsiTheme="minorHAnsi"/>
        </w:rPr>
        <w:fldChar w:fldCharType="separate"/>
      </w:r>
      <w:r w:rsidR="001667D8">
        <w:rPr>
          <w:rFonts w:asciiTheme="minorHAnsi" w:hAnsiTheme="minorHAnsi"/>
          <w:noProof/>
        </w:rPr>
        <w:t>8</w:t>
      </w:r>
      <w:r w:rsidRPr="00620271">
        <w:rPr>
          <w:rFonts w:asciiTheme="minorHAnsi" w:hAnsiTheme="minorHAnsi"/>
        </w:rPr>
        <w:fldChar w:fldCharType="end"/>
      </w:r>
      <w:r w:rsidRPr="00620271">
        <w:rPr>
          <w:rFonts w:asciiTheme="minorHAnsi" w:hAnsiTheme="minorHAnsi"/>
        </w:rPr>
        <w:t>. Case and Joystick mount</w:t>
      </w:r>
      <w:bookmarkEnd w:id="43"/>
    </w:p>
    <w:p w:rsidR="00260C49" w:rsidP="00260C49" w:rsidRDefault="00260C49" w14:paraId="143356E7" w14:textId="77777777">
      <w:pPr>
        <w:keepNext/>
        <w:jc w:val="center"/>
      </w:pPr>
      <w:r w:rsidRPr="00260C49">
        <w:rPr>
          <w:noProof/>
        </w:rPr>
        <w:drawing>
          <wp:inline distT="0" distB="0" distL="0" distR="0" wp14:anchorId="6A21C4B7" wp14:editId="54469459">
            <wp:extent cx="2476500" cy="3045810"/>
            <wp:effectExtent l="0" t="0" r="0" b="2540"/>
            <wp:docPr id="17" name="Picture 16" descr="A black and red wheelchair&#10;&#10;Description automatically generated">
              <a:extLst xmlns:a="http://schemas.openxmlformats.org/drawingml/2006/main">
                <a:ext uri="{FF2B5EF4-FFF2-40B4-BE49-F238E27FC236}">
                  <a16:creationId xmlns:a16="http://schemas.microsoft.com/office/drawing/2014/main" id="{D14ED883-B1BF-C4C9-BDF7-EA637BA9D9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black and red wheelchair&#10;&#10;Description automatically generated">
                      <a:extLst>
                        <a:ext uri="{FF2B5EF4-FFF2-40B4-BE49-F238E27FC236}">
                          <a16:creationId xmlns:a16="http://schemas.microsoft.com/office/drawing/2014/main" id="{D14ED883-B1BF-C4C9-BDF7-EA637BA9D9E1}"/>
                        </a:ext>
                      </a:extLst>
                    </pic:cNvPr>
                    <pic:cNvPicPr>
                      <a:picLocks noChangeAspect="1"/>
                    </pic:cNvPicPr>
                  </pic:nvPicPr>
                  <pic:blipFill rotWithShape="1">
                    <a:blip r:embed="rId24"/>
                    <a:srcRect t="13303" r="38342" b="26127"/>
                    <a:stretch/>
                  </pic:blipFill>
                  <pic:spPr bwMode="auto">
                    <a:xfrm>
                      <a:off x="0" y="0"/>
                      <a:ext cx="2479541" cy="3049550"/>
                    </a:xfrm>
                    <a:prstGeom prst="rect">
                      <a:avLst/>
                    </a:prstGeom>
                    <a:ln>
                      <a:noFill/>
                    </a:ln>
                    <a:extLst>
                      <a:ext uri="{53640926-AAD7-44D8-BBD7-CCE9431645EC}">
                        <a14:shadowObscured xmlns:a14="http://schemas.microsoft.com/office/drawing/2010/main"/>
                      </a:ext>
                    </a:extLst>
                  </pic:spPr>
                </pic:pic>
              </a:graphicData>
            </a:graphic>
          </wp:inline>
        </w:drawing>
      </w:r>
    </w:p>
    <w:p w:rsidRPr="00620271" w:rsidR="00153724" w:rsidP="00260C49" w:rsidRDefault="00260C49" w14:paraId="3FB4A590" w14:textId="0895DD51">
      <w:pPr>
        <w:pStyle w:val="Caption"/>
        <w:rPr>
          <w:rFonts w:asciiTheme="minorHAnsi" w:hAnsiTheme="minorHAnsi"/>
        </w:rPr>
      </w:pPr>
      <w:bookmarkStart w:name="_Toc181135212" w:id="44"/>
      <w:r w:rsidRPr="00620271">
        <w:rPr>
          <w:rFonts w:asciiTheme="minorHAnsi" w:hAnsiTheme="minorHAnsi"/>
        </w:rPr>
        <w:t xml:space="preserve">Figure </w:t>
      </w:r>
      <w:r w:rsidRPr="00620271" w:rsidR="0031595D">
        <w:rPr>
          <w:rFonts w:asciiTheme="minorHAnsi" w:hAnsiTheme="minorHAnsi"/>
        </w:rPr>
        <w:t>9</w:t>
      </w:r>
      <w:r w:rsidRPr="00620271">
        <w:rPr>
          <w:rFonts w:asciiTheme="minorHAnsi" w:hAnsiTheme="minorHAnsi"/>
        </w:rPr>
        <w:fldChar w:fldCharType="begin"/>
      </w:r>
      <w:r w:rsidRPr="00620271">
        <w:rPr>
          <w:rFonts w:asciiTheme="minorHAnsi" w:hAnsiTheme="minorHAnsi"/>
        </w:rPr>
        <w:instrText xml:space="preserve"> SEQ Figure \* ARABIC </w:instrText>
      </w:r>
      <w:r w:rsidRPr="00620271">
        <w:rPr>
          <w:rFonts w:asciiTheme="minorHAnsi" w:hAnsiTheme="minorHAnsi"/>
        </w:rPr>
        <w:fldChar w:fldCharType="separate"/>
      </w:r>
      <w:r w:rsidR="001667D8">
        <w:rPr>
          <w:rFonts w:asciiTheme="minorHAnsi" w:hAnsiTheme="minorHAnsi"/>
          <w:noProof/>
        </w:rPr>
        <w:t>9</w:t>
      </w:r>
      <w:r w:rsidRPr="00620271">
        <w:rPr>
          <w:rFonts w:asciiTheme="minorHAnsi" w:hAnsiTheme="minorHAnsi"/>
        </w:rPr>
        <w:fldChar w:fldCharType="end"/>
      </w:r>
      <w:r w:rsidRPr="00620271">
        <w:rPr>
          <w:rFonts w:asciiTheme="minorHAnsi" w:hAnsiTheme="minorHAnsi"/>
        </w:rPr>
        <w:t>. Permobil M3 Joystick Control Interface</w:t>
      </w:r>
      <w:bookmarkEnd w:id="44"/>
    </w:p>
    <w:p w:rsidR="00197BC5" w:rsidP="00961C7B" w:rsidRDefault="00F7281F" w14:paraId="56604233" w14:textId="760226FD">
      <w:pPr>
        <w:ind w:firstLine="720"/>
      </w:pPr>
      <w:r>
        <w:t xml:space="preserve">Figure </w:t>
      </w:r>
      <w:r w:rsidR="009F6A83">
        <w:t>10</w:t>
      </w:r>
      <w:r>
        <w:t xml:space="preserve"> depicts</w:t>
      </w:r>
      <w:r w:rsidR="00E01B7F">
        <w:t xml:space="preserve"> t</w:t>
      </w:r>
      <w:r w:rsidR="004F6262">
        <w:t>he slid</w:t>
      </w:r>
      <w:r w:rsidR="00F9396D">
        <w:t>ing</w:t>
      </w:r>
      <w:r w:rsidR="004F6262">
        <w:t xml:space="preserve"> mount that atta</w:t>
      </w:r>
      <w:r w:rsidR="007F48D3">
        <w:t>c</w:t>
      </w:r>
      <w:r w:rsidR="004F6262">
        <w:t xml:space="preserve">hes to the </w:t>
      </w:r>
      <w:r w:rsidR="00322728">
        <w:t>U</w:t>
      </w:r>
      <w:r w:rsidR="004F6262">
        <w:t>ni</w:t>
      </w:r>
      <w:r w:rsidR="00322728">
        <w:t>-</w:t>
      </w:r>
      <w:r w:rsidR="004F6262">
        <w:t>track</w:t>
      </w:r>
      <w:r w:rsidR="002C4AE2">
        <w:t xml:space="preserve">. This mount will be </w:t>
      </w:r>
      <w:r w:rsidR="00163E00">
        <w:t>manufact</w:t>
      </w:r>
      <w:r w:rsidR="1D1929AD">
        <w:t>ured</w:t>
      </w:r>
      <w:r w:rsidR="00163E00">
        <w:t xml:space="preserve"> using aluminum as it is a relatively cheap yet durable metal, costing approximately</w:t>
      </w:r>
      <w:r w:rsidR="0026373B">
        <w:t xml:space="preserve"> </w:t>
      </w:r>
      <m:oMath>
        <m:r>
          <w:rPr>
            <w:rFonts w:ascii="Cambria Math" w:hAnsi="Cambria Math"/>
          </w:rPr>
          <m:t>$1.202</m:t>
        </m:r>
        <m:r>
          <m:rPr>
            <m:sty m:val="p"/>
          </m:rPr>
          <w:rPr>
            <w:rFonts w:ascii="Cambria Math" w:hAnsi="Cambria Math"/>
          </w:rPr>
          <m:t>/kg</m:t>
        </m:r>
      </m:oMath>
      <w:r w:rsidR="00961C7B">
        <w:t xml:space="preserve"> [</w:t>
      </w:r>
      <w:r w:rsidR="6FD1B3B7">
        <w:t>9</w:t>
      </w:r>
      <w:r w:rsidR="00961C7B">
        <w:t>].</w:t>
      </w:r>
      <w:r w:rsidR="00164F53">
        <w:t xml:space="preserve"> </w:t>
      </w:r>
      <w:r w:rsidR="78FFCCD0">
        <w:t>The</w:t>
      </w:r>
      <w:r w:rsidR="009A35A7">
        <w:t xml:space="preserve"> holes in the </w:t>
      </w:r>
      <w:r w:rsidR="00EC65A6">
        <w:t xml:space="preserve">sliding mount </w:t>
      </w:r>
      <w:r w:rsidR="009A35A7">
        <w:t>design are used to mount the sliding mount onto the case</w:t>
      </w:r>
      <w:r w:rsidR="00DE174D">
        <w:t xml:space="preserve"> which will slide on and off the </w:t>
      </w:r>
      <w:r w:rsidR="00322728">
        <w:t>U</w:t>
      </w:r>
      <w:r w:rsidR="00DE174D">
        <w:t>ni</w:t>
      </w:r>
      <w:r w:rsidR="00322728">
        <w:t>-</w:t>
      </w:r>
      <w:r w:rsidR="00DE174D">
        <w:t>track</w:t>
      </w:r>
      <w:r w:rsidR="00EC65A6">
        <w:t>.</w:t>
      </w:r>
      <w:r w:rsidR="002F745C">
        <w:t xml:space="preserve"> The endcaps of the design </w:t>
      </w:r>
      <w:r w:rsidR="009D390D">
        <w:t xml:space="preserve">are not only used as </w:t>
      </w:r>
      <w:r w:rsidR="347D33E8">
        <w:t xml:space="preserve">limiters to prevent </w:t>
      </w:r>
      <w:r w:rsidR="009D390D">
        <w:t xml:space="preserve">the case </w:t>
      </w:r>
      <w:r w:rsidR="22BE11F5">
        <w:t>from moving to undesired locations</w:t>
      </w:r>
      <w:r w:rsidR="009D390D">
        <w:t>, but</w:t>
      </w:r>
      <w:r w:rsidR="00503178">
        <w:t xml:space="preserve"> </w:t>
      </w:r>
      <w:r w:rsidR="00E8613E">
        <w:t>also ensure</w:t>
      </w:r>
      <w:r w:rsidR="002F745C">
        <w:t xml:space="preserve"> safety </w:t>
      </w:r>
      <w:r w:rsidR="00E8613E">
        <w:t>from sharp edge</w:t>
      </w:r>
      <w:r w:rsidR="008C5737">
        <w:t>s</w:t>
      </w:r>
      <w:r w:rsidR="00503178">
        <w:t>.</w:t>
      </w:r>
      <w:r w:rsidR="006301C8">
        <w:t xml:space="preserve"> </w:t>
      </w:r>
      <w:r w:rsidR="00EC65A6">
        <w:t xml:space="preserve"> The </w:t>
      </w:r>
      <w:r w:rsidR="00F02616">
        <w:t>Uni-</w:t>
      </w:r>
      <w:r w:rsidR="00EC65A6">
        <w:t>track is permanently</w:t>
      </w:r>
      <w:r w:rsidR="00DE174D">
        <w:t xml:space="preserve"> mounted on the powered wheelchair. This specific </w:t>
      </w:r>
      <w:r w:rsidR="00322728">
        <w:t>U</w:t>
      </w:r>
      <w:r w:rsidR="00DE174D">
        <w:t>ni</w:t>
      </w:r>
      <w:r w:rsidR="00322728">
        <w:t>-</w:t>
      </w:r>
      <w:r w:rsidR="00DE174D">
        <w:t xml:space="preserve">track is primarily </w:t>
      </w:r>
      <w:r w:rsidR="008F3E5D">
        <w:t xml:space="preserve">available and </w:t>
      </w:r>
      <w:r w:rsidR="00DE174D">
        <w:t xml:space="preserve">used </w:t>
      </w:r>
      <w:r w:rsidR="008F3E5D">
        <w:t>o</w:t>
      </w:r>
      <w:r w:rsidR="00DE174D">
        <w:t xml:space="preserve">n </w:t>
      </w:r>
      <w:r w:rsidR="75E97DD1">
        <w:t>Permobil</w:t>
      </w:r>
      <w:r w:rsidR="00DE174D">
        <w:t xml:space="preserve"> </w:t>
      </w:r>
      <w:r w:rsidR="00EC65A6">
        <w:t>wheelchairs</w:t>
      </w:r>
      <w:r w:rsidR="00DE174D">
        <w:t>,</w:t>
      </w:r>
      <w:r w:rsidR="008F3E5D">
        <w:t xml:space="preserve"> but to add modularity to the </w:t>
      </w:r>
      <w:r w:rsidR="00897030">
        <w:t>team’s</w:t>
      </w:r>
      <w:r w:rsidR="008F3E5D">
        <w:t xml:space="preserve"> solution, a separate </w:t>
      </w:r>
      <w:r w:rsidR="00AB6AD1">
        <w:t xml:space="preserve">sliding mount will be manufactured for the </w:t>
      </w:r>
      <w:r w:rsidR="00322728">
        <w:t>U</w:t>
      </w:r>
      <w:r w:rsidR="00AB6AD1">
        <w:t>ni</w:t>
      </w:r>
      <w:r w:rsidR="00322728">
        <w:t>-</w:t>
      </w:r>
      <w:r w:rsidR="00AB6AD1">
        <w:t xml:space="preserve">track design of a Quantum powered wheelchair, another wheelchair often used by </w:t>
      </w:r>
      <w:r w:rsidR="0084371B">
        <w:t>the DMD community.</w:t>
      </w:r>
      <w:r w:rsidR="00DE174D">
        <w:t xml:space="preserve"> </w:t>
      </w:r>
      <w:r w:rsidR="00F50ABA">
        <w:t xml:space="preserve"> The team will first manufacture a mount for the Permobil Unitrack, then move to the Quantum track</w:t>
      </w:r>
      <w:r>
        <w:t xml:space="preserve"> as time permits.</w:t>
      </w:r>
    </w:p>
    <w:p w:rsidR="001F2129" w:rsidP="001F2129" w:rsidRDefault="001F2129" w14:paraId="7E9C50EC" w14:textId="77777777">
      <w:pPr>
        <w:keepNext/>
        <w:jc w:val="center"/>
      </w:pPr>
      <w:r w:rsidRPr="001F2129">
        <w:rPr>
          <w:noProof/>
        </w:rPr>
        <w:drawing>
          <wp:inline distT="0" distB="0" distL="0" distR="0" wp14:anchorId="6B7F3A7D" wp14:editId="43F04EEB">
            <wp:extent cx="3179980" cy="2061210"/>
            <wp:effectExtent l="19050" t="19050" r="20955" b="15240"/>
            <wp:docPr id="8" name="Picture 7" descr="A metal bar with holes&#10;&#10;Description automatically generated">
              <a:extLst xmlns:a="http://schemas.openxmlformats.org/drawingml/2006/main">
                <a:ext uri="{FF2B5EF4-FFF2-40B4-BE49-F238E27FC236}">
                  <a16:creationId xmlns:a16="http://schemas.microsoft.com/office/drawing/2014/main" id="{FACC3387-41F8-7EE6-7E86-64E543224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metal bar with holes&#10;&#10;Description automatically generated">
                      <a:extLst>
                        <a:ext uri="{FF2B5EF4-FFF2-40B4-BE49-F238E27FC236}">
                          <a16:creationId xmlns:a16="http://schemas.microsoft.com/office/drawing/2014/main" id="{FACC3387-41F8-7EE6-7E86-64E5432248B4}"/>
                        </a:ext>
                      </a:extLst>
                    </pic:cNvPr>
                    <pic:cNvPicPr>
                      <a:picLocks noChangeAspect="1"/>
                    </pic:cNvPicPr>
                  </pic:nvPicPr>
                  <pic:blipFill>
                    <a:blip r:embed="rId25"/>
                    <a:srcRect l="19565" t="14842" r="21342" b="12396"/>
                    <a:stretch/>
                  </pic:blipFill>
                  <pic:spPr>
                    <a:xfrm>
                      <a:off x="0" y="0"/>
                      <a:ext cx="3185334" cy="2064680"/>
                    </a:xfrm>
                    <a:prstGeom prst="rect">
                      <a:avLst/>
                    </a:prstGeom>
                    <a:ln>
                      <a:solidFill>
                        <a:schemeClr val="tx1"/>
                      </a:solidFill>
                    </a:ln>
                  </pic:spPr>
                </pic:pic>
              </a:graphicData>
            </a:graphic>
          </wp:inline>
        </w:drawing>
      </w:r>
    </w:p>
    <w:p w:rsidRPr="00620271" w:rsidR="00897030" w:rsidP="005E06A7" w:rsidRDefault="001F2129" w14:paraId="4472F7AF" w14:textId="27CDA54A">
      <w:pPr>
        <w:pStyle w:val="Caption"/>
        <w:rPr>
          <w:rFonts w:asciiTheme="minorHAnsi" w:hAnsiTheme="minorHAnsi"/>
        </w:rPr>
      </w:pPr>
      <w:bookmarkStart w:name="_Toc181135213" w:id="45"/>
      <w:r w:rsidRPr="00620271">
        <w:rPr>
          <w:rFonts w:asciiTheme="minorHAnsi" w:hAnsiTheme="minorHAnsi"/>
        </w:rPr>
        <w:t xml:space="preserve">Figure </w:t>
      </w:r>
      <w:r w:rsidRPr="00620271" w:rsidR="0031595D">
        <w:rPr>
          <w:rFonts w:asciiTheme="minorHAnsi" w:hAnsiTheme="minorHAnsi"/>
        </w:rPr>
        <w:t>10</w:t>
      </w:r>
      <w:r w:rsidRPr="00620271">
        <w:rPr>
          <w:rFonts w:asciiTheme="minorHAnsi" w:hAnsiTheme="minorHAnsi"/>
        </w:rPr>
        <w:fldChar w:fldCharType="begin"/>
      </w:r>
      <w:r w:rsidRPr="00620271">
        <w:rPr>
          <w:rFonts w:asciiTheme="minorHAnsi" w:hAnsiTheme="minorHAnsi"/>
        </w:rPr>
        <w:instrText xml:space="preserve"> SEQ Figure \* ARABIC </w:instrText>
      </w:r>
      <w:r w:rsidRPr="00620271">
        <w:rPr>
          <w:rFonts w:asciiTheme="minorHAnsi" w:hAnsiTheme="minorHAnsi"/>
        </w:rPr>
        <w:fldChar w:fldCharType="separate"/>
      </w:r>
      <w:r w:rsidR="001667D8">
        <w:rPr>
          <w:rFonts w:asciiTheme="minorHAnsi" w:hAnsiTheme="minorHAnsi"/>
          <w:noProof/>
        </w:rPr>
        <w:t>10</w:t>
      </w:r>
      <w:r w:rsidRPr="00620271">
        <w:rPr>
          <w:rFonts w:asciiTheme="minorHAnsi" w:hAnsiTheme="minorHAnsi"/>
        </w:rPr>
        <w:fldChar w:fldCharType="end"/>
      </w:r>
      <w:r w:rsidRPr="00620271" w:rsidR="005E06A7">
        <w:rPr>
          <w:rFonts w:asciiTheme="minorHAnsi" w:hAnsiTheme="minorHAnsi"/>
        </w:rPr>
        <w:t>.</w:t>
      </w:r>
      <w:r w:rsidRPr="00620271">
        <w:rPr>
          <w:rFonts w:asciiTheme="minorHAnsi" w:hAnsiTheme="minorHAnsi"/>
        </w:rPr>
        <w:t xml:space="preserve"> </w:t>
      </w:r>
      <w:r w:rsidRPr="00620271" w:rsidR="00F9396D">
        <w:rPr>
          <w:rFonts w:asciiTheme="minorHAnsi" w:hAnsiTheme="minorHAnsi"/>
        </w:rPr>
        <w:t>Uni-track and Sliding M</w:t>
      </w:r>
      <w:r w:rsidRPr="00620271">
        <w:rPr>
          <w:rFonts w:asciiTheme="minorHAnsi" w:hAnsiTheme="minorHAnsi"/>
        </w:rPr>
        <w:t>ount</w:t>
      </w:r>
      <w:bookmarkEnd w:id="45"/>
    </w:p>
    <w:p w:rsidR="00503178" w:rsidP="72799504" w:rsidRDefault="477E5B86" w14:paraId="5AD4113B" w14:textId="457B8C1F">
      <w:pPr>
        <w:ind w:firstLine="720"/>
      </w:pPr>
      <w:r>
        <w:t>As shown in figure 11, t</w:t>
      </w:r>
      <w:r w:rsidR="007D48F9">
        <w:t xml:space="preserve">he </w:t>
      </w:r>
      <w:r w:rsidR="009653A6">
        <w:t>W</w:t>
      </w:r>
      <w:r w:rsidR="007D48F9">
        <w:t>aveshare robotic arm will be mounted to the top of the case containing the electronics</w:t>
      </w:r>
      <w:r w:rsidR="00F803CC">
        <w:t xml:space="preserve">, positioning the base of the robotic arm near the hand of the user. </w:t>
      </w:r>
      <w:r w:rsidR="00CE3018">
        <w:t xml:space="preserve">The WaveShare RoArm-M2S </w:t>
      </w:r>
      <w:r w:rsidR="00F803CC">
        <w:t xml:space="preserve">is </w:t>
      </w:r>
      <w:r w:rsidR="00CE3018">
        <w:t xml:space="preserve">an affordable option compared to other models on the market, priced at $189.99. It features simplified controls due to its lower DOF, offers a reach of approximately 19.5 inches, and has a high torque capacity of 0.5 kg at </w:t>
      </w:r>
      <w:r w:rsidR="008A6AC3">
        <w:t>max</w:t>
      </w:r>
      <w:r w:rsidR="00CE3018">
        <w:t xml:space="preserve"> reach, all within a relatively</w:t>
      </w:r>
      <w:r w:rsidR="40CB770D">
        <w:t>, compared to the</w:t>
      </w:r>
      <w:r w:rsidR="00CE3018">
        <w:t xml:space="preserve"> </w:t>
      </w:r>
      <w:r w:rsidR="40CB770D">
        <w:t xml:space="preserve">more popular </w:t>
      </w:r>
      <w:r w:rsidR="009653A6">
        <w:t>K</w:t>
      </w:r>
      <w:r w:rsidR="40CB770D">
        <w:t>inova</w:t>
      </w:r>
      <w:r w:rsidR="00CE3018">
        <w:t xml:space="preserve"> </w:t>
      </w:r>
      <w:r w:rsidR="40CB770D">
        <w:t>robotic arm,</w:t>
      </w:r>
      <w:r w:rsidR="00CE3018">
        <w:t xml:space="preserve"> compact design </w:t>
      </w:r>
      <w:r w:rsidR="00AE5E0F">
        <w:t>[</w:t>
      </w:r>
      <w:r w:rsidR="17C4077E">
        <w:t>10</w:t>
      </w:r>
      <w:r w:rsidR="00AE5E0F">
        <w:t>].</w:t>
      </w:r>
    </w:p>
    <w:p w:rsidR="002012A5" w:rsidP="4A323462" w:rsidRDefault="002012A5" w14:paraId="4F5124A1" w14:textId="292942E2">
      <w:pPr>
        <w:keepNext/>
        <w:spacing w:after="240"/>
        <w:jc w:val="center"/>
      </w:pPr>
    </w:p>
    <w:p w:rsidR="005E06A7" w:rsidP="005E06A7" w:rsidRDefault="6B00D2FC" w14:paraId="046EBE77" w14:textId="77777777">
      <w:pPr>
        <w:keepNext/>
        <w:spacing w:after="240"/>
        <w:jc w:val="center"/>
      </w:pPr>
      <w:r>
        <w:rPr>
          <w:noProof/>
        </w:rPr>
        <w:drawing>
          <wp:inline distT="0" distB="0" distL="0" distR="0" wp14:anchorId="7F618562" wp14:editId="66442281">
            <wp:extent cx="5943600" cy="4371975"/>
            <wp:effectExtent l="0" t="0" r="0" b="0"/>
            <wp:docPr id="2019793402" name="Picture 201979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793402"/>
                    <pic:cNvPicPr/>
                  </pic:nvPicPr>
                  <pic:blipFill>
                    <a:blip r:embed="rId26">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rsidRPr="00620271" w:rsidR="004820B1" w:rsidP="005E06A7" w:rsidRDefault="002012A5" w14:paraId="6001A7F8" w14:textId="2902C7F6">
      <w:pPr>
        <w:pStyle w:val="Caption"/>
        <w:rPr>
          <w:rFonts w:asciiTheme="minorHAnsi" w:hAnsiTheme="minorHAnsi"/>
        </w:rPr>
      </w:pPr>
      <w:bookmarkStart w:name="_Toc181135214" w:id="46"/>
      <w:r w:rsidRPr="00620271">
        <w:rPr>
          <w:rFonts w:asciiTheme="minorHAnsi" w:hAnsiTheme="minorHAnsi"/>
        </w:rPr>
        <w:t xml:space="preserve">Figure </w:t>
      </w:r>
      <w:r w:rsidRPr="00620271" w:rsidR="005E06A7">
        <w:rPr>
          <w:rFonts w:asciiTheme="minorHAnsi" w:hAnsiTheme="minorHAnsi"/>
        </w:rPr>
        <w:fldChar w:fldCharType="begin"/>
      </w:r>
      <w:r w:rsidRPr="00620271" w:rsidR="005E06A7">
        <w:rPr>
          <w:rFonts w:asciiTheme="minorHAnsi" w:hAnsiTheme="minorHAnsi"/>
        </w:rPr>
        <w:instrText xml:space="preserve"> SEQ Figure \* ARABIC </w:instrText>
      </w:r>
      <w:r w:rsidRPr="00620271" w:rsidR="005E06A7">
        <w:rPr>
          <w:rFonts w:asciiTheme="minorHAnsi" w:hAnsiTheme="minorHAnsi"/>
        </w:rPr>
        <w:fldChar w:fldCharType="separate"/>
      </w:r>
      <w:r w:rsidR="001667D8">
        <w:rPr>
          <w:rFonts w:asciiTheme="minorHAnsi" w:hAnsiTheme="minorHAnsi"/>
          <w:noProof/>
        </w:rPr>
        <w:t>11</w:t>
      </w:r>
      <w:r w:rsidRPr="00620271" w:rsidR="005E06A7">
        <w:rPr>
          <w:rFonts w:asciiTheme="minorHAnsi" w:hAnsiTheme="minorHAnsi"/>
        </w:rPr>
        <w:fldChar w:fldCharType="end"/>
      </w:r>
      <w:r w:rsidRPr="00620271" w:rsidR="005E06A7">
        <w:rPr>
          <w:rFonts w:asciiTheme="minorHAnsi" w:hAnsiTheme="minorHAnsi"/>
        </w:rPr>
        <w:t>.</w:t>
      </w:r>
      <w:r w:rsidRPr="00620271">
        <w:rPr>
          <w:rFonts w:asciiTheme="minorHAnsi" w:hAnsiTheme="minorHAnsi"/>
        </w:rPr>
        <w:t xml:space="preserve"> </w:t>
      </w:r>
      <w:r w:rsidRPr="00620271" w:rsidR="00057D2E">
        <w:rPr>
          <w:rFonts w:asciiTheme="minorHAnsi" w:hAnsiTheme="minorHAnsi"/>
        </w:rPr>
        <w:t>WaveShare RoArm-M2S</w:t>
      </w:r>
      <w:r w:rsidRPr="00620271">
        <w:rPr>
          <w:rFonts w:asciiTheme="minorHAnsi" w:hAnsiTheme="minorHAnsi"/>
        </w:rPr>
        <w:t xml:space="preserve"> Robotic Arm CAD Model Assembl</w:t>
      </w:r>
      <w:r w:rsidRPr="00620271" w:rsidR="00057D2E">
        <w:rPr>
          <w:rFonts w:asciiTheme="minorHAnsi" w:hAnsiTheme="minorHAnsi"/>
        </w:rPr>
        <w:t>y</w:t>
      </w:r>
      <w:bookmarkEnd w:id="46"/>
    </w:p>
    <w:p w:rsidRPr="00923575" w:rsidR="00B82651" w:rsidP="001144F4" w:rsidRDefault="2ABD9D2C" w14:paraId="3A3E8C02" w14:textId="59324717">
      <w:pPr>
        <w:pStyle w:val="p1"/>
        <w:spacing w:line="278" w:lineRule="auto"/>
        <w:ind w:firstLine="720"/>
        <w:divId w:val="94057323"/>
        <w:rPr>
          <w:rStyle w:val="s1"/>
          <w:rFonts w:asciiTheme="minorHAnsi" w:hAnsiTheme="minorHAnsi"/>
          <w:sz w:val="24"/>
          <w:szCs w:val="24"/>
        </w:rPr>
      </w:pPr>
      <w:r w:rsidRPr="36965ED4">
        <w:rPr>
          <w:rStyle w:val="s1"/>
          <w:rFonts w:asciiTheme="minorHAnsi" w:hAnsiTheme="minorHAnsi"/>
          <w:sz w:val="24"/>
          <w:szCs w:val="24"/>
        </w:rPr>
        <w:t xml:space="preserve">Due to its </w:t>
      </w:r>
      <w:r w:rsidRPr="00923575" w:rsidR="00B82651">
        <w:rPr>
          <w:rStyle w:val="s1"/>
          <w:rFonts w:asciiTheme="minorHAnsi" w:hAnsiTheme="minorHAnsi"/>
          <w:sz w:val="24"/>
          <w:szCs w:val="24"/>
        </w:rPr>
        <w:t>high degree of accuracy and low cost</w:t>
      </w:r>
      <w:r w:rsidRPr="26D0DF5B">
        <w:rPr>
          <w:rStyle w:val="s1"/>
          <w:rFonts w:asciiTheme="minorHAnsi" w:hAnsiTheme="minorHAnsi"/>
          <w:sz w:val="24"/>
          <w:szCs w:val="24"/>
        </w:rPr>
        <w:t>,</w:t>
      </w:r>
      <w:r w:rsidRPr="11D29640" w:rsidR="00B82651">
        <w:rPr>
          <w:rStyle w:val="s1"/>
          <w:rFonts w:asciiTheme="minorHAnsi" w:hAnsiTheme="minorHAnsi"/>
          <w:sz w:val="24"/>
          <w:szCs w:val="24"/>
        </w:rPr>
        <w:t xml:space="preserve"> </w:t>
      </w:r>
      <w:r w:rsidRPr="137EB350" w:rsidR="23F31C9E">
        <w:rPr>
          <w:rStyle w:val="s1"/>
          <w:rFonts w:asciiTheme="minorHAnsi" w:hAnsiTheme="minorHAnsi"/>
          <w:sz w:val="24"/>
          <w:szCs w:val="24"/>
        </w:rPr>
        <w:t>the team decided to move forward</w:t>
      </w:r>
      <w:r w:rsidRPr="00923575" w:rsidR="00B82651">
        <w:rPr>
          <w:rStyle w:val="s1"/>
          <w:rFonts w:asciiTheme="minorHAnsi" w:hAnsiTheme="minorHAnsi"/>
          <w:sz w:val="24"/>
          <w:szCs w:val="24"/>
        </w:rPr>
        <w:t xml:space="preserve"> with </w:t>
      </w:r>
      <w:r w:rsidRPr="137EB350" w:rsidR="23F31C9E">
        <w:rPr>
          <w:rStyle w:val="s1"/>
          <w:rFonts w:asciiTheme="minorHAnsi" w:hAnsiTheme="minorHAnsi"/>
          <w:sz w:val="24"/>
          <w:szCs w:val="24"/>
        </w:rPr>
        <w:t>this robotic arm</w:t>
      </w:r>
      <w:r w:rsidRPr="137EB350" w:rsidR="00B82651">
        <w:rPr>
          <w:rStyle w:val="s1"/>
          <w:rFonts w:asciiTheme="minorHAnsi" w:hAnsiTheme="minorHAnsi"/>
          <w:sz w:val="24"/>
          <w:szCs w:val="24"/>
        </w:rPr>
        <w:t>.</w:t>
      </w:r>
      <w:r w:rsidRPr="11D29640" w:rsidR="00B82651">
        <w:rPr>
          <w:rStyle w:val="s1"/>
          <w:rFonts w:asciiTheme="minorHAnsi" w:hAnsiTheme="minorHAnsi"/>
          <w:sz w:val="24"/>
          <w:szCs w:val="24"/>
        </w:rPr>
        <w:t xml:space="preserve"> </w:t>
      </w:r>
      <w:r w:rsidRPr="6A8419E3" w:rsidR="43DEE21C">
        <w:rPr>
          <w:rStyle w:val="s1"/>
          <w:rFonts w:asciiTheme="minorHAnsi" w:hAnsiTheme="minorHAnsi"/>
          <w:sz w:val="24"/>
          <w:szCs w:val="24"/>
        </w:rPr>
        <w:t>Its</w:t>
      </w:r>
      <w:r w:rsidRPr="773B33FC" w:rsidR="3343CBF2">
        <w:rPr>
          <w:rStyle w:val="s1"/>
          <w:rFonts w:asciiTheme="minorHAnsi" w:hAnsiTheme="minorHAnsi"/>
          <w:sz w:val="24"/>
          <w:szCs w:val="24"/>
        </w:rPr>
        <w:t xml:space="preserve"> long</w:t>
      </w:r>
      <w:r w:rsidRPr="00923575" w:rsidR="00B82651">
        <w:rPr>
          <w:rStyle w:val="s1"/>
          <w:rFonts w:asciiTheme="minorHAnsi" w:hAnsiTheme="minorHAnsi"/>
          <w:sz w:val="24"/>
          <w:szCs w:val="24"/>
        </w:rPr>
        <w:t xml:space="preserve"> reach </w:t>
      </w:r>
      <w:r w:rsidRPr="5AF79652" w:rsidR="22343323">
        <w:rPr>
          <w:rStyle w:val="s1"/>
          <w:rFonts w:asciiTheme="minorHAnsi" w:hAnsiTheme="minorHAnsi"/>
          <w:sz w:val="24"/>
          <w:szCs w:val="24"/>
        </w:rPr>
        <w:t>puts</w:t>
      </w:r>
      <w:r w:rsidRPr="00923575" w:rsidR="00B82651">
        <w:rPr>
          <w:rStyle w:val="s1"/>
          <w:rFonts w:asciiTheme="minorHAnsi" w:hAnsiTheme="minorHAnsi"/>
          <w:sz w:val="24"/>
          <w:szCs w:val="24"/>
        </w:rPr>
        <w:t xml:space="preserve"> it well within our desired range of motion for interacting with buttons</w:t>
      </w:r>
      <w:r w:rsidRPr="5AF79652" w:rsidR="5FDDAA72">
        <w:rPr>
          <w:rStyle w:val="s1"/>
          <w:rFonts w:asciiTheme="minorHAnsi" w:hAnsiTheme="minorHAnsi"/>
          <w:sz w:val="24"/>
          <w:szCs w:val="24"/>
        </w:rPr>
        <w:t xml:space="preserve">, and </w:t>
      </w:r>
      <w:r w:rsidRPr="11D29640" w:rsidR="00B82651">
        <w:rPr>
          <w:rStyle w:val="s1"/>
          <w:rFonts w:asciiTheme="minorHAnsi" w:hAnsiTheme="minorHAnsi"/>
          <w:sz w:val="24"/>
          <w:szCs w:val="24"/>
        </w:rPr>
        <w:t xml:space="preserve">its </w:t>
      </w:r>
      <w:r w:rsidRPr="00923575" w:rsidR="00B82651">
        <w:rPr>
          <w:rStyle w:val="s1"/>
          <w:rFonts w:asciiTheme="minorHAnsi" w:hAnsiTheme="minorHAnsi"/>
          <w:sz w:val="24"/>
          <w:szCs w:val="24"/>
        </w:rPr>
        <w:t xml:space="preserve">lift of 500g at its maximum extension meets our required weight for carrying a cup of water. </w:t>
      </w:r>
      <w:r w:rsidRPr="736119B4" w:rsidR="5868CF64">
        <w:rPr>
          <w:rStyle w:val="s1"/>
          <w:rFonts w:asciiTheme="minorHAnsi" w:hAnsiTheme="minorHAnsi"/>
          <w:sz w:val="24"/>
          <w:szCs w:val="24"/>
        </w:rPr>
        <w:t>On top of all that, th</w:t>
      </w:r>
      <w:r w:rsidRPr="736119B4" w:rsidR="00B82651">
        <w:rPr>
          <w:rStyle w:val="s1"/>
          <w:rFonts w:asciiTheme="minorHAnsi" w:hAnsiTheme="minorHAnsi"/>
          <w:sz w:val="24"/>
          <w:szCs w:val="24"/>
        </w:rPr>
        <w:t>e arm</w:t>
      </w:r>
      <w:r w:rsidRPr="736119B4" w:rsidR="06EF61F4">
        <w:rPr>
          <w:rStyle w:val="s1"/>
          <w:rFonts w:asciiTheme="minorHAnsi" w:hAnsiTheme="minorHAnsi"/>
          <w:sz w:val="24"/>
          <w:szCs w:val="24"/>
        </w:rPr>
        <w:t xml:space="preserve"> is relatively</w:t>
      </w:r>
      <w:r w:rsidRPr="736119B4" w:rsidR="00B82651">
        <w:rPr>
          <w:rStyle w:val="s1"/>
          <w:rFonts w:asciiTheme="minorHAnsi" w:hAnsiTheme="minorHAnsi"/>
          <w:sz w:val="24"/>
          <w:szCs w:val="24"/>
        </w:rPr>
        <w:t xml:space="preserve"> lightweight</w:t>
      </w:r>
      <w:r w:rsidRPr="3A8155D5" w:rsidR="64994FED">
        <w:rPr>
          <w:rStyle w:val="s1"/>
          <w:rFonts w:asciiTheme="minorHAnsi" w:hAnsiTheme="minorHAnsi"/>
          <w:sz w:val="24"/>
          <w:szCs w:val="24"/>
        </w:rPr>
        <w:t xml:space="preserve"> </w:t>
      </w:r>
      <w:r w:rsidRPr="5133ACD2" w:rsidR="64994FED">
        <w:rPr>
          <w:rStyle w:val="s1"/>
          <w:rFonts w:asciiTheme="minorHAnsi" w:hAnsiTheme="minorHAnsi"/>
          <w:sz w:val="24"/>
          <w:szCs w:val="24"/>
        </w:rPr>
        <w:t>and compact</w:t>
      </w:r>
      <w:r w:rsidRPr="736119B4" w:rsidR="7E03C214">
        <w:rPr>
          <w:rStyle w:val="s1"/>
          <w:rFonts w:asciiTheme="minorHAnsi" w:hAnsiTheme="minorHAnsi"/>
          <w:sz w:val="24"/>
          <w:szCs w:val="24"/>
        </w:rPr>
        <w:t xml:space="preserve">, reducing </w:t>
      </w:r>
      <w:r w:rsidRPr="753623AE" w:rsidR="7E03C214">
        <w:rPr>
          <w:rStyle w:val="s1"/>
          <w:rFonts w:asciiTheme="minorHAnsi" w:hAnsiTheme="minorHAnsi"/>
          <w:sz w:val="24"/>
          <w:szCs w:val="24"/>
        </w:rPr>
        <w:t>its</w:t>
      </w:r>
      <w:r w:rsidRPr="736119B4" w:rsidR="7E03C214">
        <w:rPr>
          <w:rStyle w:val="s1"/>
          <w:rFonts w:asciiTheme="minorHAnsi" w:hAnsiTheme="minorHAnsi"/>
          <w:sz w:val="24"/>
          <w:szCs w:val="24"/>
        </w:rPr>
        <w:t xml:space="preserve"> bulkiness. </w:t>
      </w:r>
    </w:p>
    <w:p w:rsidR="00205340" w:rsidP="005E06A7" w:rsidRDefault="008465AF" w14:paraId="2F1E404D" w14:textId="53BAD0B3">
      <w:pPr>
        <w:pStyle w:val="p1"/>
        <w:spacing w:after="240" w:line="278" w:lineRule="auto"/>
        <w:ind w:firstLine="720"/>
        <w:divId w:val="1162698053"/>
        <w:rPr>
          <w:rStyle w:val="s1"/>
          <w:rFonts w:asciiTheme="minorHAnsi" w:hAnsiTheme="minorHAnsi"/>
          <w:sz w:val="24"/>
          <w:szCs w:val="24"/>
        </w:rPr>
      </w:pPr>
      <w:r w:rsidRPr="17F0CD43">
        <w:rPr>
          <w:rStyle w:val="s1"/>
          <w:rFonts w:asciiTheme="minorHAnsi" w:hAnsiTheme="minorHAnsi"/>
          <w:sz w:val="24"/>
          <w:szCs w:val="24"/>
        </w:rPr>
        <w:t xml:space="preserve">A benefit of using this arm is the </w:t>
      </w:r>
      <w:r w:rsidRPr="004A0CF5">
        <w:rPr>
          <w:rStyle w:val="s1"/>
          <w:rFonts w:asciiTheme="minorHAnsi" w:hAnsiTheme="minorHAnsi"/>
          <w:sz w:val="24"/>
          <w:szCs w:val="24"/>
        </w:rPr>
        <w:t>built</w:t>
      </w:r>
      <w:r w:rsidRPr="2AF18701" w:rsidR="6279C014">
        <w:rPr>
          <w:rStyle w:val="s1"/>
          <w:rFonts w:asciiTheme="minorHAnsi" w:hAnsiTheme="minorHAnsi"/>
          <w:sz w:val="24"/>
          <w:szCs w:val="24"/>
        </w:rPr>
        <w:t>-in</w:t>
      </w:r>
      <w:r w:rsidRPr="17F0CD43">
        <w:rPr>
          <w:rStyle w:val="s1"/>
          <w:rFonts w:asciiTheme="minorHAnsi" w:hAnsiTheme="minorHAnsi"/>
          <w:sz w:val="24"/>
          <w:szCs w:val="24"/>
        </w:rPr>
        <w:t xml:space="preserve"> ESP32 microcontroller, which will act as an onboard processor for the rest of the arm. </w:t>
      </w:r>
      <w:r w:rsidR="00B81517">
        <w:rPr>
          <w:rStyle w:val="s1"/>
          <w:rFonts w:asciiTheme="minorHAnsi" w:hAnsiTheme="minorHAnsi"/>
          <w:sz w:val="24"/>
          <w:szCs w:val="24"/>
        </w:rPr>
        <w:t>T</w:t>
      </w:r>
      <w:r w:rsidRPr="004A0CF5">
        <w:rPr>
          <w:rStyle w:val="s1"/>
          <w:rFonts w:asciiTheme="minorHAnsi" w:hAnsiTheme="minorHAnsi"/>
          <w:sz w:val="24"/>
          <w:szCs w:val="24"/>
        </w:rPr>
        <w:t>ests</w:t>
      </w:r>
      <w:r w:rsidRPr="17F0CD43">
        <w:rPr>
          <w:rStyle w:val="s1"/>
          <w:rFonts w:asciiTheme="minorHAnsi" w:hAnsiTheme="minorHAnsi"/>
          <w:sz w:val="24"/>
          <w:szCs w:val="24"/>
        </w:rPr>
        <w:t xml:space="preserve"> involving this microcontroller will be performed initially with commands directly from a computer, which is a feature the arm has </w:t>
      </w:r>
      <w:r w:rsidRPr="11D29640">
        <w:rPr>
          <w:rStyle w:val="s1"/>
          <w:rFonts w:asciiTheme="minorHAnsi" w:hAnsiTheme="minorHAnsi"/>
          <w:sz w:val="24"/>
          <w:szCs w:val="24"/>
        </w:rPr>
        <w:t>buil</w:t>
      </w:r>
      <w:r w:rsidR="00E378B6">
        <w:rPr>
          <w:rStyle w:val="s1"/>
          <w:rFonts w:asciiTheme="minorHAnsi" w:hAnsiTheme="minorHAnsi"/>
          <w:sz w:val="24"/>
          <w:szCs w:val="24"/>
        </w:rPr>
        <w:t>t</w:t>
      </w:r>
      <w:r w:rsidRPr="17F0CD43">
        <w:rPr>
          <w:rStyle w:val="s1"/>
          <w:rFonts w:asciiTheme="minorHAnsi" w:hAnsiTheme="minorHAnsi"/>
          <w:sz w:val="24"/>
          <w:szCs w:val="24"/>
        </w:rPr>
        <w:t xml:space="preserve"> in as part of its web application. Once sufficient tests have been performed, python will be used to allow for on board control in the form of a three-dimensional joystick, which will be connected to the ESP32 by the schematic shown </w:t>
      </w:r>
      <w:r w:rsidR="00B436D3">
        <w:rPr>
          <w:rStyle w:val="s1"/>
          <w:rFonts w:asciiTheme="minorHAnsi" w:hAnsiTheme="minorHAnsi"/>
          <w:sz w:val="24"/>
          <w:szCs w:val="24"/>
        </w:rPr>
        <w:t xml:space="preserve">in </w:t>
      </w:r>
      <w:r w:rsidRPr="2460CBF9" w:rsidR="7D71C96F">
        <w:rPr>
          <w:rStyle w:val="s1"/>
          <w:rFonts w:asciiTheme="minorHAnsi" w:hAnsiTheme="minorHAnsi"/>
          <w:sz w:val="24"/>
          <w:szCs w:val="24"/>
        </w:rPr>
        <w:t>F</w:t>
      </w:r>
      <w:r w:rsidRPr="2460CBF9" w:rsidR="00B436D3">
        <w:rPr>
          <w:rStyle w:val="s1"/>
          <w:rFonts w:asciiTheme="minorHAnsi" w:hAnsiTheme="minorHAnsi"/>
          <w:sz w:val="24"/>
          <w:szCs w:val="24"/>
        </w:rPr>
        <w:t>igure</w:t>
      </w:r>
      <w:r w:rsidR="00B436D3">
        <w:rPr>
          <w:rStyle w:val="s1"/>
          <w:rFonts w:asciiTheme="minorHAnsi" w:hAnsiTheme="minorHAnsi"/>
          <w:sz w:val="24"/>
          <w:szCs w:val="24"/>
        </w:rPr>
        <w:t xml:space="preserve"> 12</w:t>
      </w:r>
      <w:r w:rsidRPr="17F0CD43">
        <w:rPr>
          <w:rStyle w:val="s1"/>
          <w:rFonts w:asciiTheme="minorHAnsi" w:hAnsiTheme="minorHAnsi"/>
          <w:sz w:val="24"/>
          <w:szCs w:val="24"/>
        </w:rPr>
        <w:t xml:space="preserve">. Should the ESP32 prove unable to perform the functions required of it, including forward kinematics and motion tracking, we also have drawn up plans to integrate </w:t>
      </w:r>
      <w:r w:rsidRPr="11D29640">
        <w:rPr>
          <w:rStyle w:val="s1"/>
          <w:rFonts w:asciiTheme="minorHAnsi" w:hAnsiTheme="minorHAnsi"/>
          <w:sz w:val="24"/>
          <w:szCs w:val="24"/>
        </w:rPr>
        <w:t>an</w:t>
      </w:r>
      <w:r w:rsidRPr="17F0CD43">
        <w:rPr>
          <w:rStyle w:val="s1"/>
          <w:rFonts w:asciiTheme="minorHAnsi" w:hAnsiTheme="minorHAnsi"/>
          <w:sz w:val="24"/>
          <w:szCs w:val="24"/>
        </w:rPr>
        <w:t xml:space="preserve"> Arduino mega into the system, in which the Arduino will function as a secondary processor, taking </w:t>
      </w:r>
      <w:r w:rsidRPr="17F0CD43">
        <w:rPr>
          <w:rStyle w:val="s1"/>
          <w:rFonts w:asciiTheme="minorHAnsi" w:hAnsiTheme="minorHAnsi"/>
          <w:sz w:val="24"/>
          <w:szCs w:val="24"/>
        </w:rPr>
        <w:t>inputs from the user, processing them, and then sending them to the arm. It will also take in feedback from the arm including joint position and angular velocity, factoring that into the ongoing calculations.</w:t>
      </w:r>
      <w:r w:rsidRPr="00620271" w:rsidR="005E06A7">
        <w:rPr>
          <w:rFonts w:asciiTheme="minorHAnsi" w:hAnsiTheme="minorHAnsi"/>
          <w:noProof/>
        </w:rPr>
        <mc:AlternateContent>
          <mc:Choice Requires="wps">
            <w:drawing>
              <wp:anchor distT="0" distB="0" distL="114300" distR="114300" simplePos="0" relativeHeight="251658243" behindDoc="0" locked="0" layoutInCell="1" allowOverlap="1" wp14:anchorId="236EC262" wp14:editId="6CD78861">
                <wp:simplePos x="0" y="0"/>
                <wp:positionH relativeFrom="column">
                  <wp:posOffset>0</wp:posOffset>
                </wp:positionH>
                <wp:positionV relativeFrom="paragraph">
                  <wp:posOffset>5057775</wp:posOffset>
                </wp:positionV>
                <wp:extent cx="6155690" cy="635"/>
                <wp:effectExtent l="0" t="0" r="0" b="0"/>
                <wp:wrapTopAndBottom/>
                <wp:docPr id="1363845377" name="Text Box 1"/>
                <wp:cNvGraphicFramePr/>
                <a:graphic xmlns:a="http://schemas.openxmlformats.org/drawingml/2006/main">
                  <a:graphicData uri="http://schemas.microsoft.com/office/word/2010/wordprocessingShape">
                    <wps:wsp>
                      <wps:cNvSpPr txBox="1"/>
                      <wps:spPr>
                        <a:xfrm>
                          <a:off x="0" y="0"/>
                          <a:ext cx="6155690" cy="635"/>
                        </a:xfrm>
                        <a:prstGeom prst="rect">
                          <a:avLst/>
                        </a:prstGeom>
                        <a:solidFill>
                          <a:prstClr val="white"/>
                        </a:solidFill>
                        <a:ln>
                          <a:noFill/>
                        </a:ln>
                      </wps:spPr>
                      <wps:txbx>
                        <w:txbxContent>
                          <w:p w:rsidRPr="003B24CC" w:rsidR="005E06A7" w:rsidP="005E06A7" w:rsidRDefault="005E06A7" w14:paraId="75588E6B" w14:textId="1499B332">
                            <w:pPr>
                              <w:pStyle w:val="Caption"/>
                              <w:rPr>
                                <w:rFonts w:cs="Times New Roman"/>
                              </w:rPr>
                            </w:pPr>
                            <w:bookmarkStart w:name="_Toc181135215" w:id="47"/>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1667D8">
                              <w:rPr>
                                <w:noProof/>
                              </w:rPr>
                              <w:t>12</w:t>
                            </w:r>
                            <w:r>
                              <w:rPr>
                                <w:rFonts w:hint="eastAsia"/>
                              </w:rPr>
                              <w:fldChar w:fldCharType="end"/>
                            </w:r>
                            <w:r>
                              <w:t xml:space="preserve">. </w:t>
                            </w:r>
                            <w:r w:rsidRPr="00A9793D">
                              <w:t>ESP32 Circuit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EB0F3D2">
              <v:shape id="_x0000_s1027" style="position:absolute;left:0;text-align:left;margin-left:0;margin-top:398.25pt;width:484.7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FNNGAIAAD8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IuZvP54jOFJMUWH+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" w14:anchorId="236EC262">
                <v:textbox style="mso-fit-shape-to-text:t" inset="0,0,0,0">
                  <w:txbxContent>
                    <w:p w:rsidRPr="003B24CC" w:rsidR="005E06A7" w:rsidP="005E06A7" w:rsidRDefault="005E06A7" w14:paraId="5D4202DE" w14:textId="1499B332">
                      <w:pPr>
                        <w:pStyle w:val="Caption"/>
                        <w:rPr>
                          <w:rFonts w:cs="Times New Roman"/>
                        </w:rPr>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1667D8">
                        <w:rPr>
                          <w:noProof/>
                        </w:rPr>
                        <w:t>12</w:t>
                      </w:r>
                      <w:r>
                        <w:rPr>
                          <w:rFonts w:hint="eastAsia"/>
                        </w:rPr>
                        <w:fldChar w:fldCharType="end"/>
                      </w:r>
                      <w:r>
                        <w:t xml:space="preserve">. </w:t>
                      </w:r>
                      <w:r w:rsidRPr="00A9793D">
                        <w:t>ESP32 Circuit Diagram</w:t>
                      </w:r>
                    </w:p>
                  </w:txbxContent>
                </v:textbox>
                <w10:wrap type="topAndBottom"/>
              </v:shape>
            </w:pict>
          </mc:Fallback>
        </mc:AlternateContent>
      </w:r>
      <w:r w:rsidRPr="00620271" w:rsidR="006D4DBC">
        <w:rPr>
          <w:rFonts w:asciiTheme="minorHAnsi" w:hAnsiTheme="minorHAnsi"/>
          <w:noProof/>
        </w:rPr>
        <w:drawing>
          <wp:anchor distT="0" distB="0" distL="114300" distR="114300" simplePos="0" relativeHeight="251658241" behindDoc="0" locked="0" layoutInCell="1" allowOverlap="1" wp14:anchorId="7B03967E" wp14:editId="53B14D65">
            <wp:simplePos x="0" y="0"/>
            <wp:positionH relativeFrom="column">
              <wp:posOffset>0</wp:posOffset>
            </wp:positionH>
            <wp:positionV relativeFrom="paragraph">
              <wp:posOffset>173355</wp:posOffset>
            </wp:positionV>
            <wp:extent cx="6155690" cy="4827270"/>
            <wp:effectExtent l="0" t="0" r="3810" b="0"/>
            <wp:wrapTopAndBottom/>
            <wp:docPr id="2" name="Picture 1" descr="A circuit board with many wires&#10;&#10;Description automatically generated">
              <a:extLst xmlns:a="http://schemas.openxmlformats.org/drawingml/2006/main">
                <a:ext uri="{FF2B5EF4-FFF2-40B4-BE49-F238E27FC236}">
                  <a16:creationId xmlns:a16="http://schemas.microsoft.com/office/drawing/2014/main" id="{1CF47166-A3E1-912E-7EAA-A7CDCD3C8A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ircuit board with many wires&#10;&#10;Description automatically generated">
                      <a:extLst>
                        <a:ext uri="{FF2B5EF4-FFF2-40B4-BE49-F238E27FC236}">
                          <a16:creationId xmlns:a16="http://schemas.microsoft.com/office/drawing/2014/main" id="{1CF47166-A3E1-912E-7EAA-A7CDCD3C8AC6}"/>
                        </a:ext>
                      </a:extLst>
                    </pic:cNvPr>
                    <pic:cNvPicPr>
                      <a:picLocks noChangeAspect="1"/>
                    </pic:cNvPicPr>
                  </pic:nvPicPr>
                  <pic:blipFill>
                    <a:blip r:embed="rId27"/>
                    <a:stretch>
                      <a:fillRect/>
                    </a:stretch>
                  </pic:blipFill>
                  <pic:spPr>
                    <a:xfrm>
                      <a:off x="0" y="0"/>
                      <a:ext cx="6155690" cy="4827270"/>
                    </a:xfrm>
                    <a:prstGeom prst="rect">
                      <a:avLst/>
                    </a:prstGeom>
                  </pic:spPr>
                </pic:pic>
              </a:graphicData>
            </a:graphic>
            <wp14:sizeRelH relativeFrom="margin">
              <wp14:pctWidth>0</wp14:pctWidth>
            </wp14:sizeRelH>
            <wp14:sizeRelV relativeFrom="margin">
              <wp14:pctHeight>0</wp14:pctHeight>
            </wp14:sizeRelV>
          </wp:anchor>
        </w:drawing>
      </w:r>
    </w:p>
    <w:p w:rsidRPr="00484365" w:rsidR="00B82651" w:rsidP="001128C1" w:rsidRDefault="00912AFD" w14:paraId="6C43F1AC" w14:textId="1C0F6B2E">
      <w:pPr>
        <w:pStyle w:val="p1"/>
        <w:spacing w:after="240" w:line="278" w:lineRule="auto"/>
        <w:ind w:firstLine="720"/>
        <w:rPr>
          <w:rFonts w:asciiTheme="minorHAnsi" w:hAnsiTheme="minorHAnsi"/>
          <w:sz w:val="24"/>
          <w:szCs w:val="24"/>
        </w:rPr>
      </w:pPr>
      <w:r w:rsidRPr="00484365">
        <w:rPr>
          <w:rStyle w:val="s1"/>
          <w:rFonts w:asciiTheme="minorHAnsi" w:hAnsiTheme="minorHAnsi"/>
          <w:sz w:val="24"/>
          <w:szCs w:val="24"/>
        </w:rPr>
        <w:t>The calculated power draw from the Wave</w:t>
      </w:r>
      <w:r w:rsidR="0057792E">
        <w:rPr>
          <w:rStyle w:val="s1"/>
          <w:rFonts w:asciiTheme="minorHAnsi" w:hAnsiTheme="minorHAnsi"/>
          <w:sz w:val="24"/>
          <w:szCs w:val="24"/>
        </w:rPr>
        <w:t>S</w:t>
      </w:r>
      <w:r w:rsidRPr="00484365">
        <w:rPr>
          <w:rStyle w:val="s1"/>
          <w:rFonts w:asciiTheme="minorHAnsi" w:hAnsiTheme="minorHAnsi"/>
          <w:sz w:val="24"/>
          <w:szCs w:val="24"/>
        </w:rPr>
        <w:t xml:space="preserve">hare is </w:t>
      </w:r>
      <w:r w:rsidRPr="2BC9C180">
        <w:rPr>
          <w:rStyle w:val="s1"/>
          <w:rFonts w:asciiTheme="minorHAnsi" w:hAnsiTheme="minorHAnsi"/>
          <w:sz w:val="24"/>
          <w:szCs w:val="24"/>
        </w:rPr>
        <w:t>5</w:t>
      </w:r>
      <w:r w:rsidRPr="41299800" w:rsidR="63E48FB8">
        <w:rPr>
          <w:rStyle w:val="s1"/>
          <w:rFonts w:asciiTheme="minorHAnsi" w:hAnsiTheme="minorHAnsi"/>
          <w:sz w:val="24"/>
          <w:szCs w:val="24"/>
        </w:rPr>
        <w:t>-</w:t>
      </w:r>
      <w:r w:rsidRPr="2BC9C180">
        <w:rPr>
          <w:rStyle w:val="s1"/>
          <w:rFonts w:asciiTheme="minorHAnsi" w:hAnsiTheme="minorHAnsi"/>
          <w:sz w:val="24"/>
          <w:szCs w:val="24"/>
        </w:rPr>
        <w:t>amp</w:t>
      </w:r>
      <w:r w:rsidRPr="00484365">
        <w:rPr>
          <w:rStyle w:val="s1"/>
          <w:rFonts w:asciiTheme="minorHAnsi" w:hAnsiTheme="minorHAnsi"/>
          <w:sz w:val="24"/>
          <w:szCs w:val="24"/>
        </w:rPr>
        <w:t xml:space="preserve"> hours per hour if used at maximum capacity constantly. The batteries we have selected have a total 5200mAh capacity, which is why we will employ two in series to allow for full system use for a period of two hours, with an anticipated greater battery life depending on how frequently the user utilizes the arm. </w:t>
      </w:r>
      <w:r w:rsidRPr="7D2E4D34" w:rsidR="59502E52">
        <w:rPr>
          <w:rStyle w:val="s1"/>
          <w:rFonts w:asciiTheme="minorHAnsi" w:hAnsiTheme="minorHAnsi"/>
          <w:sz w:val="24"/>
          <w:szCs w:val="24"/>
        </w:rPr>
        <w:t>According to</w:t>
      </w:r>
      <w:r w:rsidRPr="00484365">
        <w:rPr>
          <w:rStyle w:val="s1"/>
          <w:rFonts w:asciiTheme="minorHAnsi" w:hAnsiTheme="minorHAnsi"/>
          <w:sz w:val="24"/>
          <w:szCs w:val="24"/>
        </w:rPr>
        <w:t xml:space="preserve"> our calculations the battery life would allow for a </w:t>
      </w:r>
      <w:r w:rsidRPr="7D2E4D34" w:rsidR="6E27CBAE">
        <w:rPr>
          <w:rStyle w:val="s1"/>
          <w:rFonts w:asciiTheme="minorHAnsi" w:hAnsiTheme="minorHAnsi"/>
          <w:sz w:val="24"/>
          <w:szCs w:val="24"/>
        </w:rPr>
        <w:t>day's</w:t>
      </w:r>
      <w:r w:rsidRPr="00484365">
        <w:rPr>
          <w:rStyle w:val="s1"/>
          <w:rFonts w:asciiTheme="minorHAnsi" w:hAnsiTheme="minorHAnsi"/>
          <w:sz w:val="24"/>
          <w:szCs w:val="24"/>
        </w:rPr>
        <w:t xml:space="preserve"> casual use between recharging, which is within our specifications.</w:t>
      </w:r>
    </w:p>
    <w:p w:rsidRPr="00476482" w:rsidR="00476482" w:rsidP="00216A71" w:rsidRDefault="00476482" w14:paraId="3A7BBDEC" w14:textId="2715BC33">
      <w:pPr>
        <w:ind w:firstLine="720"/>
      </w:pPr>
      <w:r>
        <w:t xml:space="preserve">Future CAD </w:t>
      </w:r>
      <w:r w:rsidR="005C6900">
        <w:t>modeling</w:t>
      </w:r>
      <w:r>
        <w:t xml:space="preserve"> will encompass the final size requirements which will be determined by the parts purchased</w:t>
      </w:r>
      <w:r w:rsidR="00EA23CB">
        <w:t xml:space="preserve"> and </w:t>
      </w:r>
      <w:r w:rsidR="00A84008">
        <w:t>further c</w:t>
      </w:r>
      <w:r w:rsidR="00EA23CB">
        <w:t xml:space="preserve">onsultation with the sponsor. As </w:t>
      </w:r>
      <w:r w:rsidR="00A84008">
        <w:t xml:space="preserve">powered wheelchair </w:t>
      </w:r>
      <w:r w:rsidR="00322728">
        <w:t>U</w:t>
      </w:r>
      <w:r w:rsidR="00EA23CB">
        <w:t>nitrack</w:t>
      </w:r>
      <w:r w:rsidR="00A84008">
        <w:t>’s are</w:t>
      </w:r>
      <w:r w:rsidR="00EA23CB">
        <w:t xml:space="preserve"> utilized for different applications, the current case dimensions </w:t>
      </w:r>
      <w:r w:rsidR="00EA23CB">
        <w:t xml:space="preserve">will impede with any accessories a user may have on their chair. Team 205 will focus on </w:t>
      </w:r>
      <w:r w:rsidR="008943A0">
        <w:t xml:space="preserve">obtaining further dimensional requirements in case </w:t>
      </w:r>
      <w:r w:rsidR="3B4C33AE">
        <w:t>the current</w:t>
      </w:r>
      <w:r w:rsidR="008943A0">
        <w:t xml:space="preserve"> accessories </w:t>
      </w:r>
      <w:r w:rsidR="76CF9F30">
        <w:t>can</w:t>
      </w:r>
      <w:r w:rsidR="008943A0">
        <w:t>not be moved</w:t>
      </w:r>
      <w:r>
        <w:t>.</w:t>
      </w:r>
      <w:r w:rsidR="00FA05D0">
        <w:t xml:space="preserve"> The minimum width will be determined p</w:t>
      </w:r>
      <w:r>
        <w:t xml:space="preserve">rimarily </w:t>
      </w:r>
      <w:r w:rsidR="00FA05D0">
        <w:t>by measuring</w:t>
      </w:r>
      <w:r w:rsidR="004B650E">
        <w:t xml:space="preserve"> and comparing</w:t>
      </w:r>
      <w:r w:rsidR="00FA05D0">
        <w:t xml:space="preserve"> the dimensions </w:t>
      </w:r>
      <w:r w:rsidR="00E33625">
        <w:t>of the base</w:t>
      </w:r>
      <w:r w:rsidR="004B650E">
        <w:t xml:space="preserve"> of the WaveShare, the batteries</w:t>
      </w:r>
      <w:r>
        <w:t xml:space="preserve"> and </w:t>
      </w:r>
      <w:r w:rsidR="004B650E">
        <w:t xml:space="preserve">the </w:t>
      </w:r>
      <w:r>
        <w:t>microcontroller.</w:t>
      </w:r>
      <w:r w:rsidR="00E33625">
        <w:t xml:space="preserve"> The </w:t>
      </w:r>
      <w:r w:rsidR="4647208A">
        <w:t>largest</w:t>
      </w:r>
      <w:r w:rsidR="00E33625">
        <w:t xml:space="preserve"> of the three will provide the team with the minimum workable footprint</w:t>
      </w:r>
      <w:r w:rsidR="005E0F95">
        <w:t>.</w:t>
      </w:r>
      <w:r w:rsidR="004B650E">
        <w:t xml:space="preserve"> </w:t>
      </w:r>
      <w:r w:rsidR="590BB079">
        <w:t>Many</w:t>
      </w:r>
      <w:r w:rsidR="4E55C195">
        <w:t xml:space="preserve"> different parts are still under consideration such as the batteries and Arduino microcontroller</w:t>
      </w:r>
      <w:r w:rsidR="00E24C6E">
        <w:t xml:space="preserve">, which </w:t>
      </w:r>
      <w:r w:rsidR="009F3C3C">
        <w:t xml:space="preserve">will largely be determined by </w:t>
      </w:r>
      <w:r w:rsidR="00AE408C">
        <w:t xml:space="preserve">tests performed </w:t>
      </w:r>
      <w:r w:rsidR="00A82A05">
        <w:t>after the arm is acquired</w:t>
      </w:r>
      <w:r w:rsidR="4451A649">
        <w:t>. On</w:t>
      </w:r>
      <w:r w:rsidR="1344FA3D">
        <w:t>ce the team comes to an agreement on all purchase parts</w:t>
      </w:r>
      <w:r w:rsidR="719C8E72">
        <w:t>,</w:t>
      </w:r>
      <w:r w:rsidR="1344FA3D">
        <w:t xml:space="preserve"> a more accurate representation of the footprint can be </w:t>
      </w:r>
      <w:r w:rsidR="00F93F04">
        <w:t>modeled</w:t>
      </w:r>
      <w:r w:rsidR="1344FA3D">
        <w:t xml:space="preserve"> and created. </w:t>
      </w:r>
    </w:p>
    <w:p w:rsidRPr="00AC1C37" w:rsidR="00005E8D" w:rsidP="79F79F5C" w:rsidRDefault="00005E8D" w14:paraId="7051B297" w14:textId="33A6680F"/>
    <w:p w:rsidRPr="00620271" w:rsidR="00DF3CA5" w:rsidP="00DF3CA5" w:rsidRDefault="00E97102" w14:paraId="63AC8519" w14:textId="1E42AE85">
      <w:pPr>
        <w:pStyle w:val="Heading2"/>
        <w:ind w:firstLine="720"/>
        <w:rPr>
          <w:rFonts w:cs="Times New Roman" w:asciiTheme="minorHAnsi" w:hAnsiTheme="minorHAnsi"/>
        </w:rPr>
      </w:pPr>
      <w:bookmarkStart w:name="_Toc181137462" w:id="48"/>
      <w:r w:rsidRPr="00620271">
        <w:rPr>
          <w:rFonts w:cs="Times New Roman" w:asciiTheme="minorHAnsi" w:hAnsiTheme="minorHAnsi"/>
        </w:rPr>
        <w:t xml:space="preserve">Engineering Analysis and </w:t>
      </w:r>
      <w:commentRangeStart w:id="49"/>
      <w:r w:rsidRPr="00620271">
        <w:rPr>
          <w:rFonts w:cs="Times New Roman" w:asciiTheme="minorHAnsi" w:hAnsiTheme="minorHAnsi"/>
        </w:rPr>
        <w:t>Prototyping</w:t>
      </w:r>
      <w:commentRangeEnd w:id="49"/>
      <w:r w:rsidRPr="00620271" w:rsidR="00DC1772">
        <w:rPr>
          <w:rStyle w:val="CommentReference"/>
          <w:rFonts w:asciiTheme="minorHAnsi" w:hAnsiTheme="minorHAnsi"/>
        </w:rPr>
        <w:commentReference w:id="49"/>
      </w:r>
      <w:bookmarkEnd w:id="48"/>
    </w:p>
    <w:p w:rsidR="5B99EDD0" w:rsidP="12AC8277" w:rsidRDefault="2D463E5F" w14:paraId="04565368" w14:textId="46148142">
      <w:pPr>
        <w:ind w:firstLine="720"/>
      </w:pPr>
      <w:r>
        <w:t xml:space="preserve">The team plans to utilize forward and inverse kinematics to calculate the position, orientation, and joint </w:t>
      </w:r>
      <w:r w:rsidR="65EA577D">
        <w:t xml:space="preserve">positions of the robot. </w:t>
      </w:r>
      <w:r w:rsidR="22732148">
        <w:t>As shown in equation (1), f</w:t>
      </w:r>
      <w:r w:rsidR="40CD63BF">
        <w:t xml:space="preserve">orward kinematics </w:t>
      </w:r>
      <w:r w:rsidR="7CDB66A4">
        <w:t xml:space="preserve">results in a transformation matrix (T) that displays the position </w:t>
      </w:r>
      <w:r w:rsidR="0ABA1507">
        <w:t>vector</w:t>
      </w:r>
      <w:r w:rsidR="7CDB66A4">
        <w:t xml:space="preserve"> (p) and orientation </w:t>
      </w:r>
      <w:r w:rsidR="6CC8B440">
        <w:t xml:space="preserve">matrix </w:t>
      </w:r>
      <w:r w:rsidR="7CDB66A4">
        <w:t xml:space="preserve">(R) of the end effector in reference to the base of the robot. </w:t>
      </w:r>
    </w:p>
    <w:tbl>
      <w:tblPr>
        <w:tblStyle w:val="TableGrid"/>
        <w:tblW w:w="0" w:type="auto"/>
        <w:tblLayout w:type="fixed"/>
        <w:tblLook w:val="06A0" w:firstRow="1" w:lastRow="0" w:firstColumn="1" w:lastColumn="0" w:noHBand="1" w:noVBand="1"/>
      </w:tblPr>
      <w:tblGrid>
        <w:gridCol w:w="3120"/>
        <w:gridCol w:w="3120"/>
        <w:gridCol w:w="3120"/>
      </w:tblGrid>
      <w:tr w:rsidR="4CA5971A" w:rsidTr="3B364EB0" w14:paraId="038E4200" w14:textId="77777777">
        <w:trPr>
          <w:trHeight w:val="300"/>
        </w:trPr>
        <w:tc>
          <w:tcPr>
            <w:tcW w:w="3120"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4CA5971A" w:rsidP="4CA5971A" w:rsidRDefault="4CA5971A" w14:paraId="677859F6" w14:textId="6587A0CF"/>
        </w:tc>
        <w:tc>
          <w:tcPr>
            <w:tcW w:w="3120"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Pr="00620271" w:rsidR="1FC79867" w:rsidP="5AA856C7" w:rsidRDefault="1FC79867" w14:paraId="39AC2E21" w14:textId="18616729">
            <w:pPr>
              <w:jc w:val="center"/>
              <w:rPr>
                <w:rFonts w:eastAsia="Aptos" w:cs="Aptos"/>
              </w:rPr>
            </w:pPr>
            <w:r>
              <w:rPr>
                <w:noProof/>
              </w:rPr>
              <w:drawing>
                <wp:inline distT="0" distB="0" distL="0" distR="0" wp14:anchorId="73CC7064" wp14:editId="0C7AE99A">
                  <wp:extent cx="1838325" cy="561975"/>
                  <wp:effectExtent l="0" t="0" r="0" b="0"/>
                  <wp:docPr id="1520612555" name="Picture 15206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612555"/>
                          <pic:cNvPicPr/>
                        </pic:nvPicPr>
                        <pic:blipFill>
                          <a:blip r:embed="rId28">
                            <a:extLst>
                              <a:ext uri="{28A0092B-C50C-407E-A947-70E740481C1C}">
                                <a14:useLocalDpi xmlns:a14="http://schemas.microsoft.com/office/drawing/2010/main" val="0"/>
                              </a:ext>
                            </a:extLst>
                          </a:blip>
                          <a:stretch>
                            <a:fillRect/>
                          </a:stretch>
                        </pic:blipFill>
                        <pic:spPr>
                          <a:xfrm>
                            <a:off x="0" y="0"/>
                            <a:ext cx="1838325" cy="561975"/>
                          </a:xfrm>
                          <a:prstGeom prst="rect">
                            <a:avLst/>
                          </a:prstGeom>
                        </pic:spPr>
                      </pic:pic>
                    </a:graphicData>
                  </a:graphic>
                </wp:inline>
              </w:drawing>
            </w:r>
          </w:p>
        </w:tc>
        <w:tc>
          <w:tcPr>
            <w:tcW w:w="3120"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19E40B0D" w:rsidP="19E40B0D" w:rsidRDefault="19E40B0D" w14:paraId="277B558E" w14:textId="7AE04EEB">
            <w:pPr>
              <w:jc w:val="right"/>
            </w:pPr>
          </w:p>
          <w:p w:rsidR="4CA5971A" w:rsidP="21AA909F" w:rsidRDefault="1FC79867" w14:paraId="0101E0A3" w14:textId="75841D0A">
            <w:pPr>
              <w:jc w:val="right"/>
            </w:pPr>
            <w:r>
              <w:t>(1)</w:t>
            </w:r>
          </w:p>
        </w:tc>
      </w:tr>
    </w:tbl>
    <w:p w:rsidR="5B99EDD0" w:rsidP="12AC8277" w:rsidRDefault="6C4E3A11" w14:paraId="61435B7B" w14:textId="212A276D">
      <w:pPr>
        <w:ind w:firstLine="720"/>
      </w:pPr>
      <w:r>
        <w:t xml:space="preserve">To calculate the transformation matrix, screws, vectors that display the linear and angular velocity of each joint obtained through the robot’s geometry, and the </w:t>
      </w:r>
      <w:r w:rsidR="6138116A">
        <w:t xml:space="preserve">home position matrix (M), the transformation matrix showing the initial position and orientation of the robot also obtained through the robot’s geometry, are utilized in equation (2). </w:t>
      </w:r>
    </w:p>
    <w:tbl>
      <w:tblPr>
        <w:tblStyle w:val="TableGrid"/>
        <w:tblW w:w="9360" w:type="dxa"/>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2340"/>
        <w:gridCol w:w="5265"/>
        <w:gridCol w:w="1755"/>
      </w:tblGrid>
      <w:tr w:rsidR="20F22FD6" w:rsidTr="0B79F7E4" w14:paraId="2E71EB42" w14:textId="77777777">
        <w:trPr>
          <w:trHeight w:val="870"/>
        </w:trPr>
        <w:tc>
          <w:tcPr>
            <w:tcW w:w="2340" w:type="dxa"/>
          </w:tcPr>
          <w:p w:rsidR="20F22FD6" w:rsidP="20F22FD6" w:rsidRDefault="20F22FD6" w14:paraId="4AF598AA" w14:textId="7CBE8293"/>
        </w:tc>
        <w:tc>
          <w:tcPr>
            <w:tcW w:w="5265" w:type="dxa"/>
          </w:tcPr>
          <w:p w:rsidR="392D3587" w:rsidP="618E3FE6" w:rsidRDefault="521F7B20" w14:paraId="553EC350" w14:textId="48F86DC4">
            <w:pPr>
              <w:jc w:val="center"/>
            </w:pPr>
            <w:r>
              <w:rPr>
                <w:noProof/>
              </w:rPr>
              <w:drawing>
                <wp:inline distT="0" distB="0" distL="0" distR="0" wp14:anchorId="7CDEFB4B" wp14:editId="5B5DFFF3">
                  <wp:extent cx="285750" cy="313765"/>
                  <wp:effectExtent l="0" t="0" r="0" b="0"/>
                  <wp:docPr id="1068895448" name="Picture 106889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85750" cy="313765"/>
                          </a:xfrm>
                          <a:prstGeom prst="rect">
                            <a:avLst/>
                          </a:prstGeom>
                        </pic:spPr>
                      </pic:pic>
                    </a:graphicData>
                  </a:graphic>
                </wp:inline>
              </w:drawing>
            </w:r>
            <w:r w:rsidR="093B245F">
              <w:rPr>
                <w:noProof/>
              </w:rPr>
              <w:drawing>
                <wp:inline distT="0" distB="0" distL="0" distR="0" wp14:anchorId="0F847768" wp14:editId="4CA34CE4">
                  <wp:extent cx="2574131" cy="373449"/>
                  <wp:effectExtent l="0" t="0" r="0" b="0"/>
                  <wp:docPr id="1010956014" name="Picture 101095601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956014"/>
                          <pic:cNvPicPr/>
                        </pic:nvPicPr>
                        <pic:blipFill>
                          <a:blip r:embed="rId30">
                            <a:extLst>
                              <a:ext uri="{28A0092B-C50C-407E-A947-70E740481C1C}">
                                <a14:useLocalDpi xmlns:a14="http://schemas.microsoft.com/office/drawing/2010/main" val="0"/>
                              </a:ext>
                            </a:extLst>
                          </a:blip>
                          <a:stretch>
                            <a:fillRect/>
                          </a:stretch>
                        </pic:blipFill>
                        <pic:spPr>
                          <a:xfrm>
                            <a:off x="0" y="0"/>
                            <a:ext cx="2574131" cy="373449"/>
                          </a:xfrm>
                          <a:prstGeom prst="rect">
                            <a:avLst/>
                          </a:prstGeom>
                        </pic:spPr>
                      </pic:pic>
                    </a:graphicData>
                  </a:graphic>
                </wp:inline>
              </w:drawing>
            </w:r>
          </w:p>
        </w:tc>
        <w:tc>
          <w:tcPr>
            <w:tcW w:w="1755" w:type="dxa"/>
          </w:tcPr>
          <w:p w:rsidR="5EEEA861" w:rsidP="5EEEA861" w:rsidRDefault="5EEEA861" w14:paraId="1A7BEE83" w14:textId="74DBD137"/>
          <w:p w:rsidR="20F22FD6" w:rsidP="618E3FE6" w:rsidRDefault="093B245F" w14:paraId="1609110E" w14:textId="07D7D28A">
            <w:pPr>
              <w:jc w:val="right"/>
            </w:pPr>
            <w:r>
              <w:t>(2)</w:t>
            </w:r>
          </w:p>
        </w:tc>
      </w:tr>
    </w:tbl>
    <w:p w:rsidR="0B79F7E4" w:rsidP="00216A71" w:rsidRDefault="6CD34712" w14:paraId="5FBBA4BD" w14:textId="443965B9">
      <w:pPr>
        <w:ind w:firstLine="720"/>
        <w:rPr>
          <w:b/>
        </w:rPr>
      </w:pPr>
      <w:r w:rsidRPr="69D313E8">
        <w:t xml:space="preserve">Therefore, through forward kinematics, given the joint positions, the position and orientation of the end effector </w:t>
      </w:r>
      <w:r w:rsidRPr="00216A71" w:rsidR="3C798D1E">
        <w:t>relative to the base of the robot</w:t>
      </w:r>
      <w:r w:rsidRPr="000368AF" w:rsidR="3C798D1E">
        <w:t xml:space="preserve"> </w:t>
      </w:r>
      <w:r w:rsidRPr="000368AF">
        <w:t>can be obtained.</w:t>
      </w:r>
      <w:r w:rsidRPr="589E3D98">
        <w:rPr>
          <w:b/>
        </w:rPr>
        <w:t xml:space="preserve"> </w:t>
      </w:r>
    </w:p>
    <w:p w:rsidR="12AC8277" w:rsidP="12AC8277" w:rsidRDefault="12AC8277" w14:paraId="71EBC7F4" w14:textId="0ABCFD5C"/>
    <w:tbl>
      <w:tblPr>
        <w:tblStyle w:val="TableGrid"/>
        <w:tblW w:w="9360" w:type="dxa"/>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1290"/>
        <w:gridCol w:w="7605"/>
        <w:gridCol w:w="465"/>
      </w:tblGrid>
      <w:tr w:rsidR="748375BF" w:rsidTr="22A9E019" w14:paraId="0A5D6DE1" w14:textId="77777777">
        <w:trPr>
          <w:trHeight w:val="300"/>
        </w:trPr>
        <w:tc>
          <w:tcPr>
            <w:tcW w:w="1290" w:type="dxa"/>
          </w:tcPr>
          <w:p w:rsidR="748375BF" w:rsidP="748375BF" w:rsidRDefault="748375BF" w14:paraId="19963908" w14:textId="7E3B22B2"/>
        </w:tc>
        <w:tc>
          <w:tcPr>
            <w:tcW w:w="7605" w:type="dxa"/>
          </w:tcPr>
          <w:p w:rsidR="58465946" w:rsidP="005E06A7" w:rsidRDefault="58465946" w14:paraId="475239FC" w14:textId="727CB4EF">
            <w:pPr>
              <w:keepNext/>
              <w:jc w:val="center"/>
            </w:pPr>
            <w:r>
              <w:rPr>
                <w:noProof/>
              </w:rPr>
              <w:drawing>
                <wp:inline distT="0" distB="0" distL="0" distR="0" wp14:anchorId="69045F67" wp14:editId="16059BEC">
                  <wp:extent cx="4235698" cy="2957873"/>
                  <wp:effectExtent l="0" t="0" r="0" b="0"/>
                  <wp:docPr id="1976187371" name="Picture 197618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187371"/>
                          <pic:cNvPicPr/>
                        </pic:nvPicPr>
                        <pic:blipFill>
                          <a:blip r:embed="rId31">
                            <a:extLst>
                              <a:ext uri="{28A0092B-C50C-407E-A947-70E740481C1C}">
                                <a14:useLocalDpi xmlns:a14="http://schemas.microsoft.com/office/drawing/2010/main" val="0"/>
                              </a:ext>
                            </a:extLst>
                          </a:blip>
                          <a:stretch>
                            <a:fillRect/>
                          </a:stretch>
                        </pic:blipFill>
                        <pic:spPr>
                          <a:xfrm>
                            <a:off x="0" y="0"/>
                            <a:ext cx="4235698" cy="2957873"/>
                          </a:xfrm>
                          <a:prstGeom prst="rect">
                            <a:avLst/>
                          </a:prstGeom>
                        </pic:spPr>
                      </pic:pic>
                    </a:graphicData>
                  </a:graphic>
                </wp:inline>
              </w:drawing>
            </w:r>
          </w:p>
          <w:p w:rsidRPr="00620271" w:rsidR="58465946" w:rsidP="22A9E019" w:rsidRDefault="05E515CD" w14:paraId="4581A68D" w14:textId="5CEDBB0E">
            <w:pPr>
              <w:pStyle w:val="Caption"/>
              <w:rPr>
                <w:rFonts w:asciiTheme="minorHAnsi" w:hAnsiTheme="minorHAnsi"/>
              </w:rPr>
            </w:pPr>
            <w:bookmarkStart w:name="_Toc181135216" w:id="50"/>
            <w:r w:rsidRPr="00620271">
              <w:rPr>
                <w:rFonts w:asciiTheme="minorHAnsi" w:hAnsiTheme="minorHAnsi"/>
              </w:rPr>
              <w:t xml:space="preserve">Figure </w:t>
            </w:r>
            <w:r w:rsidRPr="00620271" w:rsidR="005E06A7">
              <w:rPr>
                <w:rFonts w:asciiTheme="minorHAnsi" w:hAnsiTheme="minorHAnsi"/>
              </w:rPr>
              <w:fldChar w:fldCharType="begin"/>
            </w:r>
            <w:r w:rsidRPr="00620271" w:rsidR="005E06A7">
              <w:rPr>
                <w:rFonts w:asciiTheme="minorHAnsi" w:hAnsiTheme="minorHAnsi"/>
              </w:rPr>
              <w:instrText xml:space="preserve"> SEQ Figure \* ARABIC </w:instrText>
            </w:r>
            <w:r w:rsidRPr="00620271" w:rsidR="005E06A7">
              <w:rPr>
                <w:rFonts w:asciiTheme="minorHAnsi" w:hAnsiTheme="minorHAnsi"/>
              </w:rPr>
              <w:fldChar w:fldCharType="separate"/>
            </w:r>
            <w:r w:rsidR="001667D8">
              <w:rPr>
                <w:rFonts w:asciiTheme="minorHAnsi" w:hAnsiTheme="minorHAnsi"/>
                <w:noProof/>
              </w:rPr>
              <w:t>13</w:t>
            </w:r>
            <w:r w:rsidRPr="00620271" w:rsidR="005E06A7">
              <w:rPr>
                <w:rFonts w:asciiTheme="minorHAnsi" w:hAnsiTheme="minorHAnsi"/>
              </w:rPr>
              <w:fldChar w:fldCharType="end"/>
            </w:r>
            <w:r w:rsidRPr="00620271" w:rsidR="005E06A7">
              <w:rPr>
                <w:rFonts w:asciiTheme="minorHAnsi" w:hAnsiTheme="minorHAnsi"/>
              </w:rPr>
              <w:t>.</w:t>
            </w:r>
            <w:r w:rsidRPr="00620271">
              <w:rPr>
                <w:rFonts w:asciiTheme="minorHAnsi" w:hAnsiTheme="minorHAnsi"/>
              </w:rPr>
              <w:t xml:space="preserve"> WaveShare RoArm-M2S Robotic Arm Joint Diagram</w:t>
            </w:r>
            <w:bookmarkEnd w:id="50"/>
          </w:p>
        </w:tc>
        <w:tc>
          <w:tcPr>
            <w:tcW w:w="465" w:type="dxa"/>
          </w:tcPr>
          <w:p w:rsidR="748375BF" w:rsidP="748375BF" w:rsidRDefault="748375BF" w14:paraId="20D974B5" w14:textId="79D442BC"/>
        </w:tc>
      </w:tr>
    </w:tbl>
    <w:p w:rsidR="05E515CD" w:rsidP="00216A71" w:rsidRDefault="05E515CD" w14:paraId="4135AD04" w14:textId="04BCBCD9">
      <w:pPr>
        <w:ind w:firstLine="720"/>
        <w:rPr>
          <w:b/>
        </w:rPr>
      </w:pPr>
      <w:r>
        <w:t>Inverse kinematics</w:t>
      </w:r>
      <w:r w:rsidR="00E378B6">
        <w:rPr>
          <w:b/>
        </w:rPr>
        <w:t xml:space="preserve"> </w:t>
      </w:r>
      <w:r w:rsidRPr="000368AF">
        <w:t>does the opposite of forward kinematics. These calculations would allow us to find the joint positions required to produce a desired angular and linear ve</w:t>
      </w:r>
      <w:r w:rsidRPr="000368AF" w:rsidR="2470C3A1">
        <w:t>locity at the end-effector. As shown in figure 10, given the 3D coordinate</w:t>
      </w:r>
      <w:r w:rsidRPr="000368AF" w:rsidR="4D1BE1E0">
        <w:t>s of the end-effector relative to the base of the robotic arm, several equations (3), (4), and (5) can be obtained.</w:t>
      </w:r>
      <w:r w:rsidR="4D1BE1E0">
        <w:rPr>
          <w:b/>
        </w:rPr>
        <w:t xml:space="preserve"> </w:t>
      </w:r>
    </w:p>
    <w:tbl>
      <w:tblPr>
        <w:tblStyle w:val="TableGrid"/>
        <w:tblW w:w="9360" w:type="dxa"/>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2295"/>
        <w:gridCol w:w="4785"/>
        <w:gridCol w:w="2280"/>
      </w:tblGrid>
      <w:tr w:rsidR="3F3F65E9" w:rsidTr="0C30DE06" w14:paraId="6053BF87" w14:textId="77777777">
        <w:trPr>
          <w:trHeight w:val="300"/>
        </w:trPr>
        <w:tc>
          <w:tcPr>
            <w:tcW w:w="2295" w:type="dxa"/>
          </w:tcPr>
          <w:p w:rsidRPr="00620271" w:rsidR="3F3F65E9" w:rsidP="3F3F65E9" w:rsidRDefault="3F3F65E9" w14:paraId="50D82D88" w14:textId="2DA47923">
            <w:pPr>
              <w:pStyle w:val="Heading2"/>
              <w:rPr>
                <w:rFonts w:asciiTheme="minorHAnsi" w:hAnsiTheme="minorHAnsi"/>
                <w:b w:val="0"/>
                <w:u w:val="none"/>
              </w:rPr>
            </w:pPr>
          </w:p>
        </w:tc>
        <w:tc>
          <w:tcPr>
            <w:tcW w:w="4785" w:type="dxa"/>
          </w:tcPr>
          <w:p w:rsidR="3F3F65E9" w:rsidP="38AD5678" w:rsidRDefault="4D1BE1E0" w14:paraId="7ABB1E15" w14:textId="4CE12BE3">
            <w:pPr>
              <w:jc w:val="center"/>
            </w:pPr>
            <w:r>
              <w:rPr>
                <w:noProof/>
              </w:rPr>
              <w:drawing>
                <wp:inline distT="0" distB="0" distL="0" distR="0" wp14:anchorId="269B27D2" wp14:editId="462F9E91">
                  <wp:extent cx="2533650" cy="312203"/>
                  <wp:effectExtent l="0" t="0" r="0" b="0"/>
                  <wp:docPr id="1538995077" name="Picture 171482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824955"/>
                          <pic:cNvPicPr/>
                        </pic:nvPicPr>
                        <pic:blipFill>
                          <a:blip r:embed="rId32">
                            <a:extLst>
                              <a:ext uri="{28A0092B-C50C-407E-A947-70E740481C1C}">
                                <a14:useLocalDpi xmlns:a14="http://schemas.microsoft.com/office/drawing/2010/main" val="0"/>
                              </a:ext>
                            </a:extLst>
                          </a:blip>
                          <a:stretch>
                            <a:fillRect/>
                          </a:stretch>
                        </pic:blipFill>
                        <pic:spPr>
                          <a:xfrm>
                            <a:off x="0" y="0"/>
                            <a:ext cx="2533650" cy="312203"/>
                          </a:xfrm>
                          <a:prstGeom prst="rect">
                            <a:avLst/>
                          </a:prstGeom>
                        </pic:spPr>
                      </pic:pic>
                    </a:graphicData>
                  </a:graphic>
                </wp:inline>
              </w:drawing>
            </w:r>
          </w:p>
        </w:tc>
        <w:tc>
          <w:tcPr>
            <w:tcW w:w="2280" w:type="dxa"/>
          </w:tcPr>
          <w:p w:rsidR="3F3F65E9" w:rsidP="00252356" w:rsidRDefault="4D1BE1E0" w14:paraId="4CCAA743" w14:textId="17C43B1E">
            <w:pPr>
              <w:jc w:val="right"/>
            </w:pPr>
            <w:r>
              <w:t>(3)</w:t>
            </w:r>
          </w:p>
        </w:tc>
      </w:tr>
      <w:tr w:rsidR="3F3F65E9" w:rsidTr="0C30DE06" w14:paraId="144F5D03" w14:textId="77777777">
        <w:trPr>
          <w:trHeight w:val="300"/>
        </w:trPr>
        <w:tc>
          <w:tcPr>
            <w:tcW w:w="2295" w:type="dxa"/>
          </w:tcPr>
          <w:p w:rsidRPr="00620271" w:rsidR="3F3F65E9" w:rsidP="3F3F65E9" w:rsidRDefault="3F3F65E9" w14:paraId="1D4C1A83" w14:textId="7CC124D1">
            <w:pPr>
              <w:pStyle w:val="Heading2"/>
              <w:rPr>
                <w:rFonts w:asciiTheme="minorHAnsi" w:hAnsiTheme="minorHAnsi"/>
                <w:b w:val="0"/>
                <w:u w:val="none"/>
              </w:rPr>
            </w:pPr>
          </w:p>
        </w:tc>
        <w:tc>
          <w:tcPr>
            <w:tcW w:w="4785" w:type="dxa"/>
          </w:tcPr>
          <w:p w:rsidR="3F3F65E9" w:rsidP="29DCBDBD" w:rsidRDefault="4D1BE1E0" w14:paraId="72B268EC" w14:textId="11079065">
            <w:pPr>
              <w:jc w:val="center"/>
            </w:pPr>
            <w:r>
              <w:rPr>
                <w:noProof/>
              </w:rPr>
              <w:drawing>
                <wp:inline distT="0" distB="0" distL="0" distR="0" wp14:anchorId="461EB6B3" wp14:editId="7EC532D8">
                  <wp:extent cx="2546048" cy="383734"/>
                  <wp:effectExtent l="0" t="0" r="0" b="0"/>
                  <wp:docPr id="1975689035" name="Picture 181815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150185"/>
                          <pic:cNvPicPr/>
                        </pic:nvPicPr>
                        <pic:blipFill>
                          <a:blip r:embed="rId33">
                            <a:extLst>
                              <a:ext uri="{28A0092B-C50C-407E-A947-70E740481C1C}">
                                <a14:useLocalDpi xmlns:a14="http://schemas.microsoft.com/office/drawing/2010/main" val="0"/>
                              </a:ext>
                            </a:extLst>
                          </a:blip>
                          <a:stretch>
                            <a:fillRect/>
                          </a:stretch>
                        </pic:blipFill>
                        <pic:spPr>
                          <a:xfrm>
                            <a:off x="0" y="0"/>
                            <a:ext cx="2546048" cy="383734"/>
                          </a:xfrm>
                          <a:prstGeom prst="rect">
                            <a:avLst/>
                          </a:prstGeom>
                        </pic:spPr>
                      </pic:pic>
                    </a:graphicData>
                  </a:graphic>
                </wp:inline>
              </w:drawing>
            </w:r>
          </w:p>
        </w:tc>
        <w:tc>
          <w:tcPr>
            <w:tcW w:w="2280" w:type="dxa"/>
          </w:tcPr>
          <w:p w:rsidR="3F3F65E9" w:rsidP="00252356" w:rsidRDefault="4D1BE1E0" w14:paraId="1395E2DE" w14:textId="1445E816">
            <w:pPr>
              <w:jc w:val="right"/>
            </w:pPr>
            <w:r>
              <w:t>(4)</w:t>
            </w:r>
          </w:p>
        </w:tc>
      </w:tr>
      <w:tr w:rsidR="3F3F65E9" w:rsidTr="0C30DE06" w14:paraId="66C89A88" w14:textId="77777777">
        <w:trPr>
          <w:trHeight w:val="300"/>
        </w:trPr>
        <w:tc>
          <w:tcPr>
            <w:tcW w:w="2295" w:type="dxa"/>
          </w:tcPr>
          <w:p w:rsidRPr="00620271" w:rsidR="3F3F65E9" w:rsidP="3F3F65E9" w:rsidRDefault="3F3F65E9" w14:paraId="523ACE57" w14:textId="7CC124D1">
            <w:pPr>
              <w:pStyle w:val="Heading2"/>
              <w:rPr>
                <w:rFonts w:asciiTheme="minorHAnsi" w:hAnsiTheme="minorHAnsi"/>
                <w:b w:val="0"/>
                <w:u w:val="none"/>
              </w:rPr>
            </w:pPr>
          </w:p>
        </w:tc>
        <w:tc>
          <w:tcPr>
            <w:tcW w:w="4785" w:type="dxa"/>
          </w:tcPr>
          <w:p w:rsidR="3F3F65E9" w:rsidP="3A9B04AA" w:rsidRDefault="4D1BE1E0" w14:paraId="7CBBB793" w14:textId="6EACE6F7">
            <w:pPr>
              <w:jc w:val="center"/>
            </w:pPr>
            <w:r>
              <w:rPr>
                <w:noProof/>
              </w:rPr>
              <w:drawing>
                <wp:inline distT="0" distB="0" distL="0" distR="0" wp14:anchorId="2FB57075" wp14:editId="3A91A1A9">
                  <wp:extent cx="1888331" cy="332858"/>
                  <wp:effectExtent l="0" t="0" r="0" b="0"/>
                  <wp:docPr id="1557123770" name="Picture 213717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178398"/>
                          <pic:cNvPicPr/>
                        </pic:nvPicPr>
                        <pic:blipFill>
                          <a:blip r:embed="rId34">
                            <a:extLst>
                              <a:ext uri="{28A0092B-C50C-407E-A947-70E740481C1C}">
                                <a14:useLocalDpi xmlns:a14="http://schemas.microsoft.com/office/drawing/2010/main" val="0"/>
                              </a:ext>
                            </a:extLst>
                          </a:blip>
                          <a:stretch>
                            <a:fillRect/>
                          </a:stretch>
                        </pic:blipFill>
                        <pic:spPr>
                          <a:xfrm>
                            <a:off x="0" y="0"/>
                            <a:ext cx="1888331" cy="332858"/>
                          </a:xfrm>
                          <a:prstGeom prst="rect">
                            <a:avLst/>
                          </a:prstGeom>
                        </pic:spPr>
                      </pic:pic>
                    </a:graphicData>
                  </a:graphic>
                </wp:inline>
              </w:drawing>
            </w:r>
          </w:p>
        </w:tc>
        <w:tc>
          <w:tcPr>
            <w:tcW w:w="2280" w:type="dxa"/>
          </w:tcPr>
          <w:p w:rsidR="3F3F65E9" w:rsidP="00252356" w:rsidRDefault="4D1BE1E0" w14:paraId="55D7EA2E" w14:textId="3E998636">
            <w:pPr>
              <w:jc w:val="right"/>
            </w:pPr>
            <w:r>
              <w:t>(5)</w:t>
            </w:r>
          </w:p>
        </w:tc>
      </w:tr>
    </w:tbl>
    <w:p w:rsidR="0C30DE06" w:rsidP="00216A71" w:rsidRDefault="4D1BE1E0" w14:paraId="7A550EF7" w14:textId="191B0591">
      <w:pPr>
        <w:rPr>
          <w:b/>
        </w:rPr>
      </w:pPr>
      <w:r>
        <w:t xml:space="preserve">The above equations </w:t>
      </w:r>
      <w:r w:rsidRPr="000368AF" w:rsidR="3B6DAD88">
        <w:t>are</w:t>
      </w:r>
      <w:r w:rsidRPr="000368AF">
        <w:t xml:space="preserve"> obtained through geometric analysis of the robot can be rearranged into equations (6), (7), and (8) to </w:t>
      </w:r>
      <w:r w:rsidRPr="000368AF" w:rsidR="3F04AF61">
        <w:t>obtain</w:t>
      </w:r>
      <w:r w:rsidRPr="000368AF">
        <w:t xml:space="preserve"> </w:t>
      </w:r>
      <w:r w:rsidRPr="000368AF" w:rsidR="13E77A89">
        <w:t>the joint positions.</w:t>
      </w:r>
    </w:p>
    <w:tbl>
      <w:tblPr>
        <w:tblStyle w:val="TableGrid"/>
        <w:tblW w:w="0" w:type="auto"/>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2100"/>
        <w:gridCol w:w="5010"/>
        <w:gridCol w:w="2250"/>
      </w:tblGrid>
      <w:tr w:rsidR="0A7D9C46" w:rsidTr="24C03872" w14:paraId="25BD48C3" w14:textId="77777777">
        <w:trPr>
          <w:trHeight w:val="300"/>
        </w:trPr>
        <w:tc>
          <w:tcPr>
            <w:tcW w:w="2100" w:type="dxa"/>
          </w:tcPr>
          <w:p w:rsidR="0A7D9C46" w:rsidP="0A7D9C46" w:rsidRDefault="0A7D9C46" w14:paraId="32CAF0FF" w14:textId="40FBF07E"/>
        </w:tc>
        <w:tc>
          <w:tcPr>
            <w:tcW w:w="5010" w:type="dxa"/>
          </w:tcPr>
          <w:p w:rsidR="0A7D9C46" w:rsidP="2DD085D7" w:rsidRDefault="13E77A89" w14:paraId="0DD59A31" w14:textId="53564AFF">
            <w:pPr>
              <w:jc w:val="center"/>
            </w:pPr>
            <w:r>
              <w:rPr>
                <w:noProof/>
              </w:rPr>
              <w:drawing>
                <wp:inline distT="0" distB="0" distL="0" distR="0" wp14:anchorId="262572C1" wp14:editId="00AD514B">
                  <wp:extent cx="2388552" cy="515515"/>
                  <wp:effectExtent l="0" t="0" r="0" b="0"/>
                  <wp:docPr id="1168896843" name="Picture 208952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525485"/>
                          <pic:cNvPicPr/>
                        </pic:nvPicPr>
                        <pic:blipFill>
                          <a:blip r:embed="rId35">
                            <a:extLst>
                              <a:ext uri="{28A0092B-C50C-407E-A947-70E740481C1C}">
                                <a14:useLocalDpi xmlns:a14="http://schemas.microsoft.com/office/drawing/2010/main" val="0"/>
                              </a:ext>
                            </a:extLst>
                          </a:blip>
                          <a:stretch>
                            <a:fillRect/>
                          </a:stretch>
                        </pic:blipFill>
                        <pic:spPr>
                          <a:xfrm>
                            <a:off x="0" y="0"/>
                            <a:ext cx="2388552" cy="515515"/>
                          </a:xfrm>
                          <a:prstGeom prst="rect">
                            <a:avLst/>
                          </a:prstGeom>
                        </pic:spPr>
                      </pic:pic>
                    </a:graphicData>
                  </a:graphic>
                </wp:inline>
              </w:drawing>
            </w:r>
          </w:p>
        </w:tc>
        <w:tc>
          <w:tcPr>
            <w:tcW w:w="2250" w:type="dxa"/>
          </w:tcPr>
          <w:p w:rsidR="2DD085D7" w:rsidP="30F9B4DF" w:rsidRDefault="2DD085D7" w14:paraId="6BE0C771" w14:textId="4EB9DDE9">
            <w:pPr>
              <w:jc w:val="right"/>
            </w:pPr>
          </w:p>
          <w:p w:rsidR="0A7D9C46" w:rsidP="30F9B4DF" w:rsidRDefault="13E77A89" w14:paraId="635AC540" w14:textId="14B3DA2F">
            <w:pPr>
              <w:jc w:val="right"/>
            </w:pPr>
            <w:r>
              <w:t>(6)</w:t>
            </w:r>
          </w:p>
        </w:tc>
      </w:tr>
      <w:tr w:rsidR="0A7D9C46" w:rsidTr="24C03872" w14:paraId="12EDF1F3" w14:textId="77777777">
        <w:trPr>
          <w:trHeight w:val="300"/>
        </w:trPr>
        <w:tc>
          <w:tcPr>
            <w:tcW w:w="2100" w:type="dxa"/>
          </w:tcPr>
          <w:p w:rsidR="0A7D9C46" w:rsidP="0A7D9C46" w:rsidRDefault="0A7D9C46" w14:paraId="309CE69F" w14:textId="6A6712CE"/>
        </w:tc>
        <w:tc>
          <w:tcPr>
            <w:tcW w:w="5010" w:type="dxa"/>
          </w:tcPr>
          <w:p w:rsidR="0A7D9C46" w:rsidP="2DD085D7" w:rsidRDefault="13E77A89" w14:paraId="2D0B092E" w14:textId="4238866B">
            <w:pPr>
              <w:jc w:val="center"/>
            </w:pPr>
            <w:r>
              <w:rPr>
                <w:noProof/>
              </w:rPr>
              <w:drawing>
                <wp:inline distT="0" distB="0" distL="0" distR="0" wp14:anchorId="038E2A42" wp14:editId="72ED445C">
                  <wp:extent cx="1989197" cy="656869"/>
                  <wp:effectExtent l="0" t="0" r="0" b="0"/>
                  <wp:docPr id="1505268280" name="Picture 113649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494662"/>
                          <pic:cNvPicPr/>
                        </pic:nvPicPr>
                        <pic:blipFill>
                          <a:blip r:embed="rId36">
                            <a:extLst>
                              <a:ext uri="{28A0092B-C50C-407E-A947-70E740481C1C}">
                                <a14:useLocalDpi xmlns:a14="http://schemas.microsoft.com/office/drawing/2010/main" val="0"/>
                              </a:ext>
                            </a:extLst>
                          </a:blip>
                          <a:stretch>
                            <a:fillRect/>
                          </a:stretch>
                        </pic:blipFill>
                        <pic:spPr>
                          <a:xfrm>
                            <a:off x="0" y="0"/>
                            <a:ext cx="1989197" cy="656869"/>
                          </a:xfrm>
                          <a:prstGeom prst="rect">
                            <a:avLst/>
                          </a:prstGeom>
                        </pic:spPr>
                      </pic:pic>
                    </a:graphicData>
                  </a:graphic>
                </wp:inline>
              </w:drawing>
            </w:r>
          </w:p>
        </w:tc>
        <w:tc>
          <w:tcPr>
            <w:tcW w:w="2250" w:type="dxa"/>
          </w:tcPr>
          <w:p w:rsidR="140DA1F3" w:rsidP="2FC50097" w:rsidRDefault="140DA1F3" w14:paraId="012F1E61" w14:textId="04E2256E">
            <w:pPr>
              <w:jc w:val="right"/>
            </w:pPr>
          </w:p>
          <w:p w:rsidR="0A7D9C46" w:rsidP="30F9B4DF" w:rsidRDefault="13E77A89" w14:paraId="0C6C2E31" w14:textId="24CE49A9">
            <w:pPr>
              <w:jc w:val="right"/>
            </w:pPr>
            <w:r>
              <w:t>(7)</w:t>
            </w:r>
          </w:p>
        </w:tc>
      </w:tr>
      <w:tr w:rsidR="0A7D9C46" w:rsidTr="24C03872" w14:paraId="4D67B453" w14:textId="77777777">
        <w:trPr>
          <w:trHeight w:val="300"/>
        </w:trPr>
        <w:tc>
          <w:tcPr>
            <w:tcW w:w="2100" w:type="dxa"/>
          </w:tcPr>
          <w:p w:rsidR="0A7D9C46" w:rsidP="0A7D9C46" w:rsidRDefault="0A7D9C46" w14:paraId="7035F95F" w14:textId="6A6712CE"/>
        </w:tc>
        <w:tc>
          <w:tcPr>
            <w:tcW w:w="5010" w:type="dxa"/>
          </w:tcPr>
          <w:p w:rsidR="0A7D9C46" w:rsidP="2DD085D7" w:rsidRDefault="13E77A89" w14:paraId="2BBB49A3" w14:textId="770BBF01">
            <w:pPr>
              <w:jc w:val="center"/>
            </w:pPr>
            <w:r>
              <w:rPr>
                <w:noProof/>
              </w:rPr>
              <w:drawing>
                <wp:inline distT="0" distB="0" distL="0" distR="0" wp14:anchorId="7DD467F0" wp14:editId="63473AD3">
                  <wp:extent cx="2045008" cy="654149"/>
                  <wp:effectExtent l="0" t="0" r="0" b="0"/>
                  <wp:docPr id="1377989475" name="Picture 20733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310899"/>
                          <pic:cNvPicPr/>
                        </pic:nvPicPr>
                        <pic:blipFill>
                          <a:blip r:embed="rId37">
                            <a:extLst>
                              <a:ext uri="{28A0092B-C50C-407E-A947-70E740481C1C}">
                                <a14:useLocalDpi xmlns:a14="http://schemas.microsoft.com/office/drawing/2010/main" val="0"/>
                              </a:ext>
                            </a:extLst>
                          </a:blip>
                          <a:stretch>
                            <a:fillRect/>
                          </a:stretch>
                        </pic:blipFill>
                        <pic:spPr>
                          <a:xfrm>
                            <a:off x="0" y="0"/>
                            <a:ext cx="2045008" cy="654149"/>
                          </a:xfrm>
                          <a:prstGeom prst="rect">
                            <a:avLst/>
                          </a:prstGeom>
                        </pic:spPr>
                      </pic:pic>
                    </a:graphicData>
                  </a:graphic>
                </wp:inline>
              </w:drawing>
            </w:r>
          </w:p>
        </w:tc>
        <w:tc>
          <w:tcPr>
            <w:tcW w:w="2250" w:type="dxa"/>
          </w:tcPr>
          <w:p w:rsidR="2B498901" w:rsidP="79FFD8A9" w:rsidRDefault="2B498901" w14:paraId="055D14BB" w14:textId="1ED8D251">
            <w:pPr>
              <w:jc w:val="right"/>
            </w:pPr>
          </w:p>
          <w:p w:rsidR="0A7D9C46" w:rsidP="30F9B4DF" w:rsidRDefault="13E77A89" w14:paraId="6C6DC95A" w14:textId="7BE725FB">
            <w:pPr>
              <w:jc w:val="right"/>
            </w:pPr>
            <w:r>
              <w:t>(8)</w:t>
            </w:r>
          </w:p>
        </w:tc>
      </w:tr>
    </w:tbl>
    <w:p w:rsidR="49713901" w:rsidP="49713901" w:rsidRDefault="49713901" w14:paraId="00BF68ED" w14:textId="1061295E"/>
    <w:p w:rsidRPr="003B0820" w:rsidR="009952D1" w:rsidP="003B0820" w:rsidRDefault="13E77A89" w14:paraId="32CD70E0" w14:textId="38CF307A">
      <w:pPr>
        <w:ind w:firstLine="720"/>
        <w:rPr>
          <w:b/>
        </w:rPr>
      </w:pPr>
      <w:r>
        <w:t xml:space="preserve">Therefore, given a desired linear and angular velocity of the end-effector, through inverse kinematics, the required joint positions to produce the desired </w:t>
      </w:r>
      <w:r w:rsidRPr="000368AF" w:rsidR="417C5798">
        <w:t>linear and angular velocities</w:t>
      </w:r>
      <w:r w:rsidRPr="000368AF">
        <w:t xml:space="preserve"> can be obtained. </w:t>
      </w:r>
    </w:p>
    <w:p w:rsidRPr="00620271" w:rsidR="009952D1" w:rsidP="00FC6877" w:rsidRDefault="000257A9" w14:paraId="2AFE43ED" w14:textId="6D6612FD">
      <w:pPr>
        <w:pStyle w:val="Heading3"/>
        <w:ind w:firstLine="720"/>
        <w:rPr>
          <w:rFonts w:asciiTheme="minorHAnsi" w:hAnsiTheme="minorHAnsi"/>
        </w:rPr>
      </w:pPr>
      <w:bookmarkStart w:name="_Toc181137463" w:id="51"/>
      <w:r w:rsidRPr="00620271">
        <w:rPr>
          <w:rFonts w:asciiTheme="minorHAnsi" w:hAnsiTheme="minorHAnsi"/>
        </w:rPr>
        <w:t>Electrical</w:t>
      </w:r>
      <w:bookmarkEnd w:id="51"/>
    </w:p>
    <w:p w:rsidR="00232048" w:rsidP="00232048" w:rsidRDefault="00E124BA" w14:paraId="0CA48C66" w14:textId="1A9D8852">
      <w:r>
        <w:t xml:space="preserve"> </w:t>
      </w:r>
      <w:r>
        <w:tab/>
      </w:r>
      <w:r w:rsidR="005133ED">
        <w:t xml:space="preserve">As the system requires an external source to power it, </w:t>
      </w:r>
      <w:r w:rsidR="005031F0">
        <w:t xml:space="preserve">calculations are necessary to determine </w:t>
      </w:r>
      <w:r w:rsidR="00A5299A">
        <w:t xml:space="preserve">the battery required based on its capacity </w:t>
      </w:r>
      <w:r w:rsidR="00B04592">
        <w:t xml:space="preserve">ratings </w:t>
      </w:r>
      <w:r w:rsidR="000860F4">
        <w:t>and charging times.</w:t>
      </w:r>
      <w:r w:rsidR="0077191F">
        <w:t xml:space="preserve"> </w:t>
      </w:r>
      <w:r w:rsidR="00AC4A21">
        <w:t xml:space="preserve">The power draw required for the </w:t>
      </w:r>
      <w:r w:rsidR="00B04592">
        <w:t xml:space="preserve">WaveShare </w:t>
      </w:r>
      <w:r w:rsidR="00AC4A21">
        <w:t>robotic arm to operate may be easily calculated through the product of the voltage</w:t>
      </w:r>
      <w:r w:rsidR="001C6591">
        <w:t xml:space="preserve"> the arm requires with the amperage it </w:t>
      </w:r>
      <w:r w:rsidR="00E559E6">
        <w:t>requires</w:t>
      </w:r>
      <w:r w:rsidR="001C6591">
        <w:t xml:space="preserve"> at. </w:t>
      </w:r>
      <w:r w:rsidR="0077191F">
        <w:t xml:space="preserve">This is seen through the WaveShare website </w:t>
      </w:r>
      <w:r w:rsidR="00232048">
        <w:t xml:space="preserve">recommends the usage of a </w:t>
      </w:r>
      <m:oMath>
        <m:r>
          <w:rPr>
            <w:rFonts w:ascii="Cambria Math" w:hAnsi="Cambria Math"/>
          </w:rPr>
          <m:t>12</m:t>
        </m:r>
        <m:r>
          <m:rPr>
            <m:sty m:val="p"/>
          </m:rPr>
          <w:rPr>
            <w:rFonts w:ascii="Cambria Math" w:hAnsi="Cambria Math"/>
          </w:rPr>
          <m:t>V</m:t>
        </m:r>
      </m:oMath>
      <w:r w:rsidRPr="0663D0A3" w:rsidR="0077191F">
        <w:t xml:space="preserve"> </w:t>
      </w:r>
      <w:r w:rsidR="00232048">
        <w:t>&amp;</w:t>
      </w:r>
      <w:r w:rsidRPr="0663D0A3" w:rsidR="0077191F">
        <w:t xml:space="preserve"> </w:t>
      </w:r>
      <m:oMath>
        <m:r>
          <w:rPr>
            <w:rFonts w:ascii="Cambria Math" w:hAnsi="Cambria Math"/>
          </w:rPr>
          <m:t>5</m:t>
        </m:r>
        <m:r>
          <m:rPr>
            <m:sty m:val="p"/>
          </m:rPr>
          <w:rPr>
            <w:rFonts w:ascii="Cambria Math" w:hAnsi="Cambria Math"/>
          </w:rPr>
          <m:t>A</m:t>
        </m:r>
      </m:oMath>
      <w:r w:rsidR="00232048">
        <w:t xml:space="preserve"> power supply</w:t>
      </w:r>
      <w:r w:rsidR="00983262">
        <w:t xml:space="preserve">. </w:t>
      </w:r>
      <w:r w:rsidR="00232048">
        <w:t xml:space="preserve">The power </w:t>
      </w:r>
      <w:r w:rsidR="002B7DF5">
        <w:t>requirement</w:t>
      </w:r>
      <w:r w:rsidR="00232048">
        <w:t xml:space="preserve"> can be calculated from the following equation:</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16"/>
        <w:gridCol w:w="3117"/>
        <w:gridCol w:w="3117"/>
      </w:tblGrid>
      <w:tr w:rsidR="00232048" w:rsidTr="00232048" w14:paraId="31B1541E" w14:textId="77777777">
        <w:tc>
          <w:tcPr>
            <w:tcW w:w="3116" w:type="dxa"/>
          </w:tcPr>
          <w:p w:rsidR="00232048" w:rsidP="00A539B3" w:rsidRDefault="00232048" w14:paraId="24A38F20" w14:textId="77777777"/>
        </w:tc>
        <w:tc>
          <w:tcPr>
            <w:tcW w:w="3117" w:type="dxa"/>
          </w:tcPr>
          <w:p w:rsidR="00232048" w:rsidP="00232048" w:rsidRDefault="00232048" w14:paraId="31B67446" w14:textId="7F4B8557">
            <w:pPr>
              <w:jc w:val="center"/>
            </w:pPr>
            <w:r w:rsidRPr="00535017">
              <w:rPr>
                <w:noProof/>
              </w:rPr>
              <w:drawing>
                <wp:inline distT="0" distB="0" distL="0" distR="0" wp14:anchorId="0F474635" wp14:editId="55158974">
                  <wp:extent cx="608454" cy="180574"/>
                  <wp:effectExtent l="0" t="0" r="1270" b="0"/>
                  <wp:docPr id="95828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95449" name=""/>
                          <pic:cNvPicPr/>
                        </pic:nvPicPr>
                        <pic:blipFill>
                          <a:blip r:embed="rId38"/>
                          <a:stretch>
                            <a:fillRect/>
                          </a:stretch>
                        </pic:blipFill>
                        <pic:spPr>
                          <a:xfrm>
                            <a:off x="0" y="0"/>
                            <a:ext cx="644349" cy="191227"/>
                          </a:xfrm>
                          <a:prstGeom prst="rect">
                            <a:avLst/>
                          </a:prstGeom>
                        </pic:spPr>
                      </pic:pic>
                    </a:graphicData>
                  </a:graphic>
                </wp:inline>
              </w:drawing>
            </w:r>
          </w:p>
        </w:tc>
        <w:tc>
          <w:tcPr>
            <w:tcW w:w="3117" w:type="dxa"/>
          </w:tcPr>
          <w:p w:rsidR="00232048" w:rsidP="00232048" w:rsidRDefault="00232048" w14:paraId="3F977D5E" w14:textId="2CB654E8">
            <w:pPr>
              <w:jc w:val="right"/>
            </w:pPr>
            <w:r>
              <w:t>(</w:t>
            </w:r>
            <w:r w:rsidR="008F2B96">
              <w:t>9</w:t>
            </w:r>
            <w:r>
              <w:t>)</w:t>
            </w:r>
          </w:p>
        </w:tc>
      </w:tr>
    </w:tbl>
    <w:p w:rsidRPr="00983262" w:rsidR="00232048" w:rsidP="005E06A7" w:rsidRDefault="004E102F" w14:paraId="1760D20C" w14:textId="79EF4E3F">
      <w:pPr>
        <w:spacing w:before="240"/>
        <w:ind w:firstLine="720"/>
      </w:pPr>
      <w:r>
        <w:t>This results in a power draw of</w:t>
      </w:r>
      <w:r w:rsidR="00E10DFA">
        <w:t xml:space="preserve"> </w:t>
      </w:r>
      <m:oMath>
        <m:r>
          <m:rPr>
            <m:sty m:val="p"/>
          </m:rPr>
          <w:rPr>
            <w:rFonts w:ascii="Cambria Math" w:hAnsi="Cambria Math"/>
          </w:rPr>
          <m:t>P=12V∙5A=60W</m:t>
        </m:r>
      </m:oMath>
      <w:r w:rsidR="00E10DFA">
        <w:rPr>
          <w:iCs/>
        </w:rPr>
        <w:t>.</w:t>
      </w:r>
      <w:r>
        <w:t xml:space="preserve"> </w:t>
      </w:r>
      <w:r w:rsidR="005A0ADC">
        <w:t xml:space="preserve">To </w:t>
      </w:r>
      <w:r w:rsidR="00623A0F">
        <w:t xml:space="preserve">convert </w:t>
      </w:r>
      <w:r w:rsidR="005A0ADC">
        <w:t xml:space="preserve">the power value </w:t>
      </w:r>
      <w:r w:rsidR="00E10DFA">
        <w:t>t</w:t>
      </w:r>
      <w:r w:rsidR="00221789">
        <w:t xml:space="preserve">o units of </w:t>
      </w:r>
      <m:oMath>
        <m:r>
          <m:rPr>
            <m:sty m:val="p"/>
          </m:rPr>
          <w:rPr>
            <w:rFonts w:ascii="Cambria Math" w:hAnsi="Cambria Math"/>
          </w:rPr>
          <m:t>mAh</m:t>
        </m:r>
      </m:oMath>
      <w:r w:rsidRPr="00620271" w:rsidR="00221789">
        <w:rPr>
          <w:iCs/>
        </w:rPr>
        <w:t xml:space="preserve">, the units used to determine the </w:t>
      </w:r>
      <w:r w:rsidRPr="00620271" w:rsidR="004B7546">
        <w:rPr>
          <w:iCs/>
        </w:rPr>
        <w:t xml:space="preserve">energy charge a </w:t>
      </w:r>
      <w:r w:rsidRPr="00620271" w:rsidR="00221789">
        <w:rPr>
          <w:iCs/>
        </w:rPr>
        <w:t>battery</w:t>
      </w:r>
      <w:r w:rsidRPr="00620271" w:rsidR="004B7546">
        <w:rPr>
          <w:iCs/>
        </w:rPr>
        <w:t xml:space="preserve"> can hold</w:t>
      </w:r>
      <w:r w:rsidR="00221789">
        <w:rPr>
          <w:iCs/>
        </w:rPr>
        <w:t>,</w:t>
      </w:r>
      <w:r w:rsidR="004B7546">
        <w:rPr>
          <w:iCs/>
        </w:rPr>
        <w:t xml:space="preserve"> </w:t>
      </w:r>
      <w:r w:rsidRPr="00620271" w:rsidR="00416239">
        <w:rPr>
          <w:iCs/>
        </w:rPr>
        <w:t xml:space="preserve">the </w:t>
      </w:r>
      <w:r w:rsidRPr="00620271" w:rsidR="00572A2E">
        <w:rPr>
          <w:iCs/>
        </w:rPr>
        <w:t xml:space="preserve">team </w:t>
      </w:r>
      <w:r w:rsidRPr="00620271" w:rsidR="0019312E">
        <w:rPr>
          <w:iCs/>
        </w:rPr>
        <w:t xml:space="preserve">had to determine the cycling time between charge intervals </w:t>
      </w:r>
      <w:r w:rsidRPr="66AD77D6" w:rsidR="004B7546">
        <w:t>[</w:t>
      </w:r>
      <w:r w:rsidRPr="66AD77D6" w:rsidR="65E5D2B2">
        <w:t>1</w:t>
      </w:r>
      <w:r w:rsidRPr="66AD77D6" w:rsidR="7DE2ED2B">
        <w:t>1</w:t>
      </w:r>
      <w:r w:rsidRPr="66AD77D6" w:rsidR="004B7546">
        <w:t>].</w:t>
      </w:r>
      <w:r w:rsidR="00221789">
        <w:rPr>
          <w:iCs/>
        </w:rPr>
        <w:t xml:space="preserve"> </w:t>
      </w:r>
      <w:r w:rsidRPr="00620271" w:rsidR="0019312E">
        <w:rPr>
          <w:iCs/>
        </w:rPr>
        <w:t xml:space="preserve">This was determined to be </w:t>
      </w:r>
      <w:r w:rsidRPr="00620271" w:rsidR="00572A2E">
        <w:rPr>
          <w:iCs/>
        </w:rPr>
        <w:t>a 24-hour period between charge intervals as per the sponsor</w:t>
      </w:r>
      <w:r w:rsidRPr="00620271" w:rsidR="008043F1">
        <w:rPr>
          <w:iCs/>
        </w:rPr>
        <w:t xml:space="preserve"> from the assumption that the user would charge the arm daily</w:t>
      </w:r>
      <w:r w:rsidR="00572A2E">
        <w:rPr>
          <w:iCs/>
        </w:rPr>
        <w:t>.</w:t>
      </w:r>
      <w:r w:rsidR="008F2B96">
        <w:rPr>
          <w:iCs/>
        </w:rPr>
        <w:t xml:space="preserve"> </w:t>
      </w:r>
      <w:r w:rsidRPr="00620271" w:rsidR="00F2503D">
        <w:rPr>
          <w:iCs/>
        </w:rPr>
        <w:t>With the variables determined, e</w:t>
      </w:r>
      <w:r w:rsidRPr="00620271" w:rsidR="008F2B96">
        <w:rPr>
          <w:iCs/>
        </w:rPr>
        <w:t>quation 10 is used to convert</w:t>
      </w:r>
      <w:r w:rsidRPr="00620271" w:rsidR="00F2503D">
        <w:rPr>
          <w:iCs/>
        </w:rPr>
        <w:t xml:space="preserve"> the known power draw to a</w:t>
      </w:r>
      <w:r w:rsidRPr="1F679A39" w:rsidR="00803EDC">
        <w:t xml:space="preserve"> capacity draw </w:t>
      </w:r>
      <w:r w:rsidR="008043F1">
        <w:t>in a full</w:t>
      </w:r>
      <w:r w:rsidRPr="1F679A39" w:rsidR="00803EDC">
        <w:t xml:space="preserve"> day</w:t>
      </w:r>
      <w:r w:rsidR="008043F1">
        <w:t xml:space="preserve"> under continuous loading</w:t>
      </w:r>
      <w:r w:rsidRPr="1F679A39" w:rsidR="00803EDC">
        <w: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16"/>
        <w:gridCol w:w="3117"/>
        <w:gridCol w:w="3117"/>
      </w:tblGrid>
      <w:tr w:rsidR="00803EDC" w14:paraId="5F57B1BD" w14:textId="77777777">
        <w:tc>
          <w:tcPr>
            <w:tcW w:w="3116" w:type="dxa"/>
          </w:tcPr>
          <w:p w:rsidR="00803EDC" w:rsidRDefault="00803EDC" w14:paraId="1259D08D" w14:textId="77777777"/>
        </w:tc>
        <w:tc>
          <w:tcPr>
            <w:tcW w:w="3117" w:type="dxa"/>
          </w:tcPr>
          <w:p w:rsidR="00803EDC" w:rsidRDefault="00F5524C" w14:paraId="1AA276FC" w14:textId="726CD521">
            <w:pPr>
              <w:jc w:val="center"/>
            </w:pPr>
            <m:oMathPara>
              <m:oMath>
                <m:r>
                  <m:rPr>
                    <m:sty m:val="p"/>
                  </m:rPr>
                  <w:rPr>
                    <w:rFonts w:ascii="Cambria Math" w:hAnsi="Cambria Math"/>
                  </w:rPr>
                  <m:t>mAh=</m:t>
                </m:r>
                <m:f>
                  <m:fPr>
                    <m:ctrlPr>
                      <w:rPr>
                        <w:rFonts w:ascii="Cambria Math" w:hAnsi="Cambria Math"/>
                        <w:iCs/>
                      </w:rPr>
                    </m:ctrlPr>
                  </m:fPr>
                  <m:num>
                    <m:r>
                      <m:rPr>
                        <m:sty m:val="p"/>
                      </m:rPr>
                      <w:rPr>
                        <w:rFonts w:ascii="Cambria Math" w:hAnsi="Cambria Math"/>
                      </w:rPr>
                      <m:t>W∙h</m:t>
                    </m:r>
                  </m:num>
                  <m:den>
                    <m:r>
                      <m:rPr>
                        <m:sty m:val="p"/>
                      </m:rPr>
                      <w:rPr>
                        <w:rFonts w:ascii="Cambria Math" w:hAnsi="Cambria Math"/>
                      </w:rPr>
                      <m:t>V</m:t>
                    </m:r>
                  </m:den>
                </m:f>
                <m:r>
                  <w:rPr>
                    <w:rFonts w:ascii="Cambria Math" w:hAnsi="Cambria Math"/>
                  </w:rPr>
                  <m:t>∙1000</m:t>
                </m:r>
              </m:oMath>
            </m:oMathPara>
          </w:p>
        </w:tc>
        <w:tc>
          <w:tcPr>
            <w:tcW w:w="3117" w:type="dxa"/>
          </w:tcPr>
          <w:p w:rsidR="00803EDC" w:rsidRDefault="00803EDC" w14:paraId="65BB5924" w14:textId="74D5C41D">
            <w:pPr>
              <w:jc w:val="right"/>
            </w:pPr>
            <w:r>
              <w:t>(</w:t>
            </w:r>
            <w:r w:rsidR="00B2209B">
              <w:t>10</w:t>
            </w:r>
            <w:r>
              <w:t>)</w:t>
            </w:r>
          </w:p>
        </w:tc>
      </w:tr>
    </w:tbl>
    <w:p w:rsidRPr="00620271" w:rsidR="00B2209B" w:rsidP="00B2209B" w:rsidRDefault="008043F1" w14:paraId="18822B3C" w14:textId="6E1111E7">
      <w:pPr>
        <w:spacing w:before="240"/>
        <w:rPr>
          <w:iCs/>
        </w:rPr>
      </w:pPr>
      <w:r>
        <w:t>This results in</w:t>
      </w:r>
      <w:r w:rsidR="00901261">
        <w:t xml:space="preserve"> </w:t>
      </w:r>
      <w:r w:rsidR="005D62AB">
        <w:t>the required battery</w:t>
      </w:r>
      <w:r w:rsidR="00901261">
        <w:t xml:space="preserve"> capacity of</w:t>
      </w:r>
      <w:r>
        <w:t xml:space="preserve"> </w:t>
      </w:r>
      <m:oMath>
        <m:r>
          <m:rPr>
            <m:sty m:val="p"/>
          </m:rPr>
          <w:rPr>
            <w:rFonts w:ascii="Cambria Math" w:hAnsi="Cambria Math"/>
          </w:rPr>
          <m:t>mAh=</m:t>
        </m:r>
        <m:f>
          <m:fPr>
            <m:ctrlPr>
              <w:rPr>
                <w:rFonts w:ascii="Cambria Math" w:hAnsi="Cambria Math"/>
                <w:iCs/>
              </w:rPr>
            </m:ctrlPr>
          </m:fPr>
          <m:num>
            <m:r>
              <m:rPr>
                <m:sty m:val="p"/>
              </m:rPr>
              <w:rPr>
                <w:rFonts w:ascii="Cambria Math" w:hAnsi="Cambria Math"/>
              </w:rPr>
              <m:t>60W∙24h</m:t>
            </m:r>
          </m:num>
          <m:den>
            <m:r>
              <m:rPr>
                <m:sty m:val="p"/>
              </m:rPr>
              <w:rPr>
                <w:rFonts w:ascii="Cambria Math" w:hAnsi="Cambria Math"/>
              </w:rPr>
              <m:t>12V</m:t>
            </m:r>
          </m:den>
        </m:f>
        <m:r>
          <w:rPr>
            <w:rFonts w:ascii="Cambria Math" w:hAnsi="Cambria Math"/>
          </w:rPr>
          <m:t xml:space="preserve">∙1000=120,000 </m:t>
        </m:r>
        <m:r>
          <m:rPr>
            <m:sty m:val="p"/>
          </m:rPr>
          <w:rPr>
            <w:rFonts w:ascii="Cambria Math" w:hAnsi="Cambria Math"/>
          </w:rPr>
          <m:t>mAh</m:t>
        </m:r>
      </m:oMath>
      <w:r w:rsidR="005D62AB">
        <w:t xml:space="preserve"> for continuous loading. </w:t>
      </w:r>
      <w:r w:rsidR="00E368DA">
        <w:t xml:space="preserve">Since the arm is not expected to operate continuously </w:t>
      </w:r>
      <w:r w:rsidR="00D64A1B">
        <w:t>for 24 hours, the team estimated an overall continuous usage of 3 hours per day</w:t>
      </w:r>
      <w:r w:rsidR="00ED6765">
        <w:t xml:space="preserve">. This brings down the required battery capacity from </w:t>
      </w:r>
      <m:oMath>
        <m:r>
          <m:rPr>
            <m:sty m:val="p"/>
          </m:rPr>
          <w:rPr>
            <w:rFonts w:ascii="Cambria Math" w:hAnsi="Cambria Math"/>
          </w:rPr>
          <m:t>120,000 mAh</m:t>
        </m:r>
      </m:oMath>
      <w:r w:rsidRPr="00620271" w:rsidR="00ED6765">
        <w:rPr>
          <w:iCs/>
        </w:rPr>
        <w:t xml:space="preserve"> to </w:t>
      </w:r>
      <m:oMath>
        <m:r>
          <w:rPr>
            <w:rFonts w:ascii="Cambria Math" w:hAnsi="Cambria Math"/>
          </w:rPr>
          <m:t xml:space="preserve">15,000 </m:t>
        </m:r>
        <m:r>
          <m:rPr>
            <m:sty m:val="p"/>
          </m:rPr>
          <w:rPr>
            <w:rFonts w:ascii="Cambria Math" w:hAnsi="Cambria Math"/>
          </w:rPr>
          <m:t>mAh</m:t>
        </m:r>
      </m:oMath>
      <w:r w:rsidR="00FB0DCB">
        <w:t xml:space="preserve">. </w:t>
      </w:r>
      <w:r w:rsidR="00B3551B">
        <w:t xml:space="preserve">Through this, the team </w:t>
      </w:r>
      <w:r w:rsidR="001C4B57">
        <w:t>determined</w:t>
      </w:r>
      <w:r w:rsidR="00B3551B">
        <w:t xml:space="preserve"> </w:t>
      </w:r>
      <w:r w:rsidR="00287C24">
        <w:t xml:space="preserve">that </w:t>
      </w:r>
      <w:r w:rsidR="00B3551B">
        <w:t xml:space="preserve">three </w:t>
      </w:r>
      <m:oMath>
        <m:r>
          <w:rPr>
            <w:rFonts w:ascii="Cambria Math" w:hAnsi="Cambria Math"/>
          </w:rPr>
          <m:t xml:space="preserve">5,000 </m:t>
        </m:r>
        <m:r>
          <m:rPr>
            <m:sty m:val="p"/>
          </m:rPr>
          <w:rPr>
            <w:rFonts w:ascii="Cambria Math" w:hAnsi="Cambria Math"/>
          </w:rPr>
          <m:t>mAh</m:t>
        </m:r>
      </m:oMath>
      <w:r w:rsidRPr="00620271" w:rsidR="001C4B57">
        <w:rPr>
          <w:iCs/>
        </w:rPr>
        <w:t xml:space="preserve"> batteries would work well for the robotic arm.</w:t>
      </w:r>
      <w:r w:rsidRPr="00620271" w:rsidR="00287C24">
        <w:rPr>
          <w:iCs/>
        </w:rPr>
        <w:t xml:space="preserve"> The specific batteries selected are a type recommended by the WaveShare robotic Arm; </w:t>
      </w:r>
      <w:r w:rsidRPr="00620271" w:rsidR="001E5EEC">
        <w:rPr>
          <w:iCs/>
        </w:rPr>
        <w:t xml:space="preserve">A </w:t>
      </w:r>
      <w:r w:rsidRPr="00620271" w:rsidR="00320447">
        <w:rPr>
          <w:iCs/>
        </w:rPr>
        <w:t>3S</w:t>
      </w:r>
      <w:r w:rsidR="009363CE">
        <w:rPr>
          <w:iCs/>
        </w:rPr>
        <w:t xml:space="preserve"> </w:t>
      </w:r>
      <w:r w:rsidRPr="00620271" w:rsidR="001E5EEC">
        <w:rPr>
          <w:iCs/>
        </w:rPr>
        <w:t>l</w:t>
      </w:r>
      <w:r w:rsidRPr="00620271" w:rsidR="009363CE">
        <w:rPr>
          <w:iCs/>
        </w:rPr>
        <w:t xml:space="preserve">ithium </w:t>
      </w:r>
      <w:r w:rsidRPr="00620271" w:rsidR="00320447">
        <w:rPr>
          <w:iCs/>
        </w:rPr>
        <w:t>batter</w:t>
      </w:r>
      <w:r w:rsidRPr="00620271" w:rsidR="001E5EEC">
        <w:rPr>
          <w:iCs/>
        </w:rPr>
        <w:t>y</w:t>
      </w:r>
      <w:r w:rsidRPr="00620271" w:rsidR="000A6D3A">
        <w:rPr>
          <w:iCs/>
        </w:rPr>
        <w:t xml:space="preserve"> with a </w:t>
      </w:r>
      <w:r w:rsidRPr="00620271" w:rsidR="00875233">
        <w:rPr>
          <w:iCs/>
        </w:rPr>
        <w:t xml:space="preserve">capacity of 5,200 </w:t>
      </w:r>
      <m:oMath>
        <m:r>
          <m:rPr>
            <m:sty m:val="p"/>
          </m:rPr>
          <w:rPr>
            <w:rFonts w:ascii="Cambria Math" w:hAnsi="Cambria Math"/>
          </w:rPr>
          <m:t>mAh</m:t>
        </m:r>
      </m:oMath>
      <w:r w:rsidR="00875233">
        <w:t xml:space="preserve"> [</w:t>
      </w:r>
      <w:r w:rsidR="446BD758">
        <w:t>1</w:t>
      </w:r>
      <w:r w:rsidR="7121E7D0">
        <w:t>2</w:t>
      </w:r>
      <w:r w:rsidR="00875233">
        <w:t>]</w:t>
      </w:r>
      <w:r w:rsidR="001E5EEC">
        <w:rPr>
          <w:iCs/>
        </w:rPr>
        <w:t xml:space="preserve">. </w:t>
      </w:r>
      <w:r w:rsidRPr="00620271" w:rsidR="00653911">
        <w:rPr>
          <w:iCs/>
        </w:rPr>
        <w:t>To determine the charging time required for the system</w:t>
      </w:r>
      <w:r w:rsidRPr="00620271" w:rsidR="00B2209B">
        <w:rPr>
          <w:iCs/>
        </w:rPr>
        <w:t xml:space="preserve"> equation 11 is utilized</w:t>
      </w:r>
      <w:r w:rsidR="00E1576B">
        <w:rPr>
          <w:iCs/>
        </w:rPr>
        <w: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5"/>
        <w:gridCol w:w="8280"/>
        <w:gridCol w:w="625"/>
      </w:tblGrid>
      <w:tr w:rsidR="00B2209B" w:rsidTr="00D445F6" w14:paraId="60CC1729" w14:textId="77777777">
        <w:tc>
          <w:tcPr>
            <w:tcW w:w="445" w:type="dxa"/>
          </w:tcPr>
          <w:p w:rsidR="00B2209B" w:rsidP="00065BFB" w:rsidRDefault="00B2209B" w14:paraId="3F4412B6" w14:textId="77777777"/>
        </w:tc>
        <w:tc>
          <w:tcPr>
            <w:tcW w:w="8280" w:type="dxa"/>
          </w:tcPr>
          <w:p w:rsidRPr="00D445F6" w:rsidR="00B2209B" w:rsidP="00065BFB" w:rsidRDefault="00D445F6" w14:paraId="318E9414" w14:textId="5B47BB1F">
            <w:pPr>
              <w:jc w:val="center"/>
            </w:pPr>
            <m:oMathPara>
              <m:oMath>
                <m:r>
                  <m:rPr>
                    <m:sty m:val="p"/>
                  </m:rPr>
                  <w:rPr>
                    <w:rFonts w:ascii="Cambria Math" w:hAnsi="Cambria Math"/>
                  </w:rPr>
                  <m:t>Recharge Time=</m:t>
                </m:r>
                <m:f>
                  <m:fPr>
                    <m:ctrlPr>
                      <w:rPr>
                        <w:rFonts w:ascii="Cambria Math" w:hAnsi="Cambria Math"/>
                      </w:rPr>
                    </m:ctrlPr>
                  </m:fPr>
                  <m:num>
                    <m:r>
                      <m:rPr>
                        <m:sty m:val="p"/>
                      </m:rPr>
                      <w:rPr>
                        <w:rFonts w:ascii="Cambria Math" w:hAnsi="Cambria Math"/>
                      </w:rPr>
                      <m:t>mAh battery capacity [mAh]</m:t>
                    </m:r>
                  </m:num>
                  <m:den>
                    <m:r>
                      <m:rPr>
                        <m:sty m:val="p"/>
                      </m:rPr>
                      <w:rPr>
                        <w:rFonts w:ascii="Cambria Math" w:hAnsi="Cambria Math"/>
                      </w:rPr>
                      <m:t>mA of charge current [mA]</m:t>
                    </m:r>
                  </m:den>
                </m:f>
              </m:oMath>
            </m:oMathPara>
          </w:p>
        </w:tc>
        <w:tc>
          <w:tcPr>
            <w:tcW w:w="625" w:type="dxa"/>
          </w:tcPr>
          <w:p w:rsidR="00B2209B" w:rsidP="00065BFB" w:rsidRDefault="00B2209B" w14:paraId="45D39370" w14:textId="1DD8FAF9">
            <w:pPr>
              <w:jc w:val="right"/>
            </w:pPr>
            <w:r>
              <w:t>(11)</w:t>
            </w:r>
          </w:p>
        </w:tc>
      </w:tr>
    </w:tbl>
    <w:p w:rsidRPr="00DC4F27" w:rsidR="00803EDC" w:rsidP="00653911" w:rsidRDefault="00E1576B" w14:paraId="337A4371" w14:textId="51C77996">
      <w:pPr>
        <w:spacing w:before="240"/>
      </w:pPr>
      <w:r>
        <w:rPr>
          <w:iCs/>
        </w:rPr>
        <w:t xml:space="preserve"> </w:t>
      </w:r>
      <w:r w:rsidRPr="00620271" w:rsidR="001E5EEC">
        <w:rPr>
          <w:iCs/>
        </w:rPr>
        <w:t xml:space="preserve">The </w:t>
      </w:r>
      <w:r w:rsidRPr="00620271" w:rsidR="00CD404A">
        <w:rPr>
          <w:iCs/>
        </w:rPr>
        <w:t xml:space="preserve">charger suitable for the batteries selected </w:t>
      </w:r>
      <w:r w:rsidRPr="00620271" w:rsidR="00653911">
        <w:rPr>
          <w:iCs/>
        </w:rPr>
        <w:t xml:space="preserve">can charge up to </w:t>
      </w:r>
      <m:oMath>
        <m:r>
          <w:rPr>
            <w:rFonts w:ascii="Cambria Math" w:hAnsi="Cambria Math"/>
          </w:rPr>
          <m:t>27</m:t>
        </m:r>
        <m:r>
          <m:rPr>
            <m:sty m:val="p"/>
          </m:rPr>
          <w:rPr>
            <w:rFonts w:ascii="Cambria Math" w:hAnsi="Cambria Math"/>
          </w:rPr>
          <m:t>V</m:t>
        </m:r>
      </m:oMath>
      <w:r w:rsidRPr="00620271" w:rsidR="00653911">
        <w:rPr>
          <w:iCs/>
        </w:rPr>
        <w:t xml:space="preserve"> at</w:t>
      </w:r>
      <w:r w:rsidR="00CD404A">
        <w:rPr>
          <w:iCs/>
        </w:rPr>
        <w:t xml:space="preserve"> </w:t>
      </w:r>
      <m:oMath>
        <m:r>
          <m:rPr>
            <m:sty m:val="p"/>
          </m:rPr>
          <w:rPr>
            <w:rFonts w:ascii="Cambria Math" w:hAnsi="Cambria Math"/>
          </w:rPr>
          <m:t>10A</m:t>
        </m:r>
      </m:oMath>
      <w:r w:rsidR="00CD404A">
        <w:t xml:space="preserve"> </w:t>
      </w:r>
      <w:r w:rsidR="00D9627D">
        <w:t>[</w:t>
      </w:r>
      <w:r w:rsidR="77B9C6C3">
        <w:t>1</w:t>
      </w:r>
      <w:r w:rsidR="23D66916">
        <w:t>3</w:t>
      </w:r>
      <w:r w:rsidR="00D9627D">
        <w:t>].</w:t>
      </w:r>
      <w:r w:rsidR="00653911">
        <w:t xml:space="preserve"> This</w:t>
      </w:r>
      <w:r w:rsidR="00B371DF">
        <w:t xml:space="preserve"> results in a recharge time of </w:t>
      </w:r>
      <m:oMath>
        <m:f>
          <m:fPr>
            <m:ctrlPr>
              <w:rPr>
                <w:rFonts w:ascii="Cambria Math" w:hAnsi="Cambria Math"/>
                <w:iCs/>
              </w:rPr>
            </m:ctrlPr>
          </m:fPr>
          <m:num>
            <m:r>
              <w:rPr>
                <w:rFonts w:ascii="Cambria Math" w:hAnsi="Cambria Math"/>
              </w:rPr>
              <m:t xml:space="preserve">15,600 </m:t>
            </m:r>
            <m:r>
              <m:rPr>
                <m:sty m:val="p"/>
              </m:rPr>
              <w:rPr>
                <w:rFonts w:ascii="Cambria Math" w:hAnsi="Cambria Math"/>
              </w:rPr>
              <m:t>mAh</m:t>
            </m:r>
            <m:ctrlPr>
              <w:rPr>
                <w:rFonts w:ascii="Cambria Math" w:hAnsi="Cambria Math"/>
                <w:i/>
              </w:rPr>
            </m:ctrlPr>
          </m:num>
          <m:den>
            <m:r>
              <w:rPr>
                <w:rFonts w:ascii="Cambria Math" w:hAnsi="Cambria Math"/>
              </w:rPr>
              <m:t xml:space="preserve">10,000 </m:t>
            </m:r>
            <m:r>
              <m:rPr>
                <m:sty m:val="p"/>
              </m:rPr>
              <w:rPr>
                <w:rFonts w:ascii="Cambria Math" w:hAnsi="Cambria Math"/>
              </w:rPr>
              <m:t>mA</m:t>
            </m:r>
          </m:den>
        </m:f>
        <m:r>
          <w:rPr>
            <w:rFonts w:ascii="Cambria Math" w:hAnsi="Cambria Math"/>
          </w:rPr>
          <m:t xml:space="preserve">~1 </m:t>
        </m:r>
        <m:r>
          <m:rPr>
            <m:sty m:val="p"/>
          </m:rPr>
          <w:rPr>
            <w:rFonts w:ascii="Cambria Math" w:hAnsi="Cambria Math"/>
          </w:rPr>
          <m:t>h 30min</m:t>
        </m:r>
      </m:oMath>
      <w:r w:rsidR="00DC4F27">
        <w:t>.</w:t>
      </w:r>
      <w:ins w:author="Abuljobain, Omar" w:date="2024-10-29T20:56:00Z" w16du:dateUtc="2024-10-30T00:56:00Z" w:id="52">
        <w:r w:rsidR="003B3ECF">
          <w:t xml:space="preserve"> </w:t>
        </w:r>
      </w:ins>
    </w:p>
    <w:p w:rsidR="00BC44B5" w:rsidP="00475578" w:rsidRDefault="00BC44B5" w14:paraId="02B4891D" w14:textId="76049767">
      <w:pPr>
        <w:ind w:firstLine="720"/>
      </w:pPr>
    </w:p>
    <w:p w:rsidRPr="00620271" w:rsidR="003B0820" w:rsidP="003B0820" w:rsidRDefault="003B0820" w14:paraId="484BF31B" w14:textId="77777777">
      <w:pPr>
        <w:pStyle w:val="Heading3"/>
        <w:rPr>
          <w:rFonts w:asciiTheme="minorHAnsi" w:hAnsiTheme="minorHAnsi"/>
        </w:rPr>
      </w:pPr>
      <w:bookmarkStart w:name="_Toc181137464" w:id="53"/>
      <w:r w:rsidRPr="00620271">
        <w:rPr>
          <w:rFonts w:asciiTheme="minorHAnsi" w:hAnsiTheme="minorHAnsi"/>
        </w:rPr>
        <w:t>Structural</w:t>
      </w:r>
      <w:bookmarkEnd w:id="53"/>
    </w:p>
    <w:p w:rsidR="007A1D51" w:rsidP="00981A5B" w:rsidRDefault="003B0820" w14:paraId="4E71DB44" w14:textId="6BF30072">
      <w:r>
        <w:tab/>
      </w:r>
      <w:r w:rsidRPr="005133ED">
        <w:t xml:space="preserve">The team plans to refine engineering analysis as designs are finalized, parts are acquired, and prototyping begins. As dimensions are yet to be finalized due to variables in </w:t>
      </w:r>
      <w:r>
        <w:t>the size of the mounting arm</w:t>
      </w:r>
      <w:r w:rsidR="00A275F6">
        <w:t xml:space="preserve"> and Uni-track</w:t>
      </w:r>
      <w:r w:rsidR="00F01639">
        <w:t xml:space="preserve"> length</w:t>
      </w:r>
      <w:r w:rsidRPr="005133ED">
        <w:t>, accurate stress analysis</w:t>
      </w:r>
      <w:r w:rsidR="005A5A06">
        <w:t xml:space="preserve"> would be difficult to</w:t>
      </w:r>
      <w:r w:rsidRPr="005133ED">
        <w:t xml:space="preserve"> </w:t>
      </w:r>
      <w:r w:rsidRPr="005133ED" w:rsidR="00710846">
        <w:t>produce</w:t>
      </w:r>
      <w:r w:rsidRPr="005133ED">
        <w:t>.</w:t>
      </w:r>
      <w:r>
        <w:t xml:space="preserve"> However, a</w:t>
      </w:r>
      <w:r w:rsidRPr="005133ED">
        <w:t xml:space="preserve"> </w:t>
      </w:r>
      <w:r>
        <w:t xml:space="preserve">general </w:t>
      </w:r>
      <w:r w:rsidRPr="005133ED">
        <w:t xml:space="preserve">model </w:t>
      </w:r>
      <w:r>
        <w:t>may be produced to give a general estimate of stresses induced onto the</w:t>
      </w:r>
      <w:r w:rsidR="00FE4E62">
        <w:t xml:space="preserve"> Uni-track</w:t>
      </w:r>
      <w:r>
        <w:t xml:space="preserve"> mounting bracket</w:t>
      </w:r>
      <w:r w:rsidR="005A5A06">
        <w:t xml:space="preserve"> and </w:t>
      </w:r>
      <w:r w:rsidR="00F13BF5">
        <w:t xml:space="preserve">confidence can be built in determining whether aluminum as a material choice is applicable with the constraints known. Once stress values are calculated, they can be compared to the yield </w:t>
      </w:r>
      <w:r w:rsidR="007A1D51">
        <w:t>streng</w:t>
      </w:r>
      <w:r w:rsidR="00695C39">
        <w:t xml:space="preserve">th of </w:t>
      </w:r>
      <w:r w:rsidR="005318C0">
        <w:t>pure aluminum providing a larger factor of safety in</w:t>
      </w:r>
      <w:r w:rsidR="000D4489">
        <w:t xml:space="preserve"> calculated values. </w:t>
      </w:r>
      <w:r w:rsidRPr="00981A5B" w:rsidR="00981A5B">
        <w:t>Taking the weakest type of aluminum as our test value, pure aluminum starts to yield at 30 MPa, which implies a shear yield strength of 1</w:t>
      </w:r>
      <w:r w:rsidR="00240C37">
        <w:t>7.32</w:t>
      </w:r>
      <w:r w:rsidR="00E8559A">
        <w:t xml:space="preserve"> </w:t>
      </w:r>
      <w:r w:rsidRPr="00981A5B" w:rsidR="00981A5B">
        <w:t>MPa</w:t>
      </w:r>
      <w:r w:rsidR="00F949B5">
        <w:t xml:space="preserve"> according to the von mises yield criterion</w:t>
      </w:r>
      <w:r w:rsidRPr="00981A5B" w:rsidR="00981A5B">
        <w:t xml:space="preserve">, as indicated by Equation 12. </w:t>
      </w:r>
      <w:r w:rsidR="00710846">
        <w:t>[</w:t>
      </w:r>
      <w:r w:rsidR="2D62F4B5">
        <w:t>1</w:t>
      </w:r>
      <w:r w:rsidR="56770119">
        <w:t>4</w:t>
      </w:r>
      <w:r w:rsidR="00710846">
        <w:t>]</w:t>
      </w:r>
      <w:r>
        <w:t xml:space="preserv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5"/>
        <w:gridCol w:w="8280"/>
        <w:gridCol w:w="625"/>
      </w:tblGrid>
      <w:tr w:rsidR="00710846" w:rsidTr="00727721" w14:paraId="72FA0A26" w14:textId="77777777">
        <w:tc>
          <w:tcPr>
            <w:tcW w:w="445" w:type="dxa"/>
          </w:tcPr>
          <w:p w:rsidR="00710846" w:rsidP="00727721" w:rsidRDefault="00710846" w14:paraId="6CBF46B9" w14:textId="77777777"/>
        </w:tc>
        <w:tc>
          <w:tcPr>
            <w:tcW w:w="8280" w:type="dxa"/>
          </w:tcPr>
          <w:p w:rsidRPr="00D445F6" w:rsidR="00710846" w:rsidP="00727721" w:rsidRDefault="00000000" w14:paraId="010905C5" w14:textId="582D346C">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 xml:space="preserve">yield </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yield</m:t>
                        </m:r>
                      </m:sub>
                    </m:sSub>
                  </m:num>
                  <m:den>
                    <m:rad>
                      <m:radPr>
                        <m:degHide m:val="1"/>
                        <m:ctrlPr>
                          <w:rPr>
                            <w:rFonts w:ascii="Cambria Math" w:hAnsi="Cambria Math"/>
                            <w:i/>
                          </w:rPr>
                        </m:ctrlPr>
                      </m:radPr>
                      <m:deg/>
                      <m:e>
                        <m:r>
                          <w:rPr>
                            <w:rFonts w:ascii="Cambria Math" w:hAnsi="Cambria Math"/>
                          </w:rPr>
                          <m:t>3</m:t>
                        </m:r>
                      </m:e>
                    </m:rad>
                  </m:den>
                </m:f>
              </m:oMath>
            </m:oMathPara>
          </w:p>
        </w:tc>
        <w:tc>
          <w:tcPr>
            <w:tcW w:w="625" w:type="dxa"/>
          </w:tcPr>
          <w:p w:rsidR="00710846" w:rsidP="00727721" w:rsidRDefault="00710846" w14:paraId="522F1308" w14:textId="1B18C2F1">
            <w:pPr>
              <w:jc w:val="right"/>
            </w:pPr>
            <w:r>
              <w:t>(1</w:t>
            </w:r>
            <w:r w:rsidR="008772C1">
              <w:t>2</w:t>
            </w:r>
            <w:r>
              <w:t>)</w:t>
            </w:r>
          </w:p>
        </w:tc>
      </w:tr>
    </w:tbl>
    <w:p w:rsidR="00710846" w:rsidP="007A1D51" w:rsidRDefault="00710846" w14:paraId="0A3AD3F2" w14:textId="77777777"/>
    <w:p w:rsidR="0061779E" w:rsidP="007A1D51" w:rsidRDefault="003B0820" w14:paraId="0EB2FB23" w14:textId="318BC861">
      <w:pPr>
        <w:ind w:firstLine="720"/>
      </w:pPr>
      <w:r>
        <w:t xml:space="preserve">The team began by creating general estimates of weight, horizontal distance from mounting point, and moments of inertia for common shapes. </w:t>
      </w:r>
      <w:r w:rsidR="003071EF">
        <w:t xml:space="preserve">The following unknowns will be approximated based on the current known data. </w:t>
      </w:r>
      <w:r w:rsidRPr="0044718F" w:rsidR="003071EF">
        <w:t xml:space="preserve">The weights of the WaveShare arm and a single 3S lithium battery are 1.85 lb and 0.83 lb, respectively, as provided by the manufacturers. The estimated </w:t>
      </w:r>
      <w:r w:rsidR="003071EF">
        <w:t xml:space="preserve">maximum </w:t>
      </w:r>
      <w:r w:rsidRPr="0044718F" w:rsidR="003071EF">
        <w:t>weight of the case is a</w:t>
      </w:r>
      <w:r w:rsidR="003071EF">
        <w:t>pproximately 29.6</w:t>
      </w:r>
      <w:r w:rsidRPr="0044718F" w:rsidR="003071EF">
        <w:t xml:space="preserve"> lb</w:t>
      </w:r>
      <w:r w:rsidR="003071EF">
        <w:t xml:space="preserve"> when case dimensions are built to the maximum width length of 13 in from the Uni-track mount. The Uni-track has an estimated length of 24 in. This leaves the user with a total unloaded weight of approximately 34 lb </w:t>
      </w:r>
      <w:r w:rsidR="009A0BBC">
        <w:t xml:space="preserve">~ </w:t>
      </w:r>
      <w:r w:rsidR="00315EB5">
        <w:t xml:space="preserve">15.4 kg </w:t>
      </w:r>
      <w:r w:rsidR="003071EF">
        <w:t>which will act upon the center of the case located 7.5 in</w:t>
      </w:r>
      <w:r w:rsidR="00315EB5">
        <w:t xml:space="preserve"> ~</w:t>
      </w:r>
      <w:r w:rsidR="007E17DB">
        <w:t xml:space="preserve"> 0.19 m</w:t>
      </w:r>
      <w:r w:rsidR="003071EF">
        <w:t xml:space="preserve"> away from the Uni-track mount.</w:t>
      </w:r>
      <w:r w:rsidR="008A512D">
        <w:t xml:space="preserve"> </w:t>
      </w:r>
      <w:r w:rsidR="0061779E">
        <w:t>By utilizing equations 1</w:t>
      </w:r>
      <w:r w:rsidR="00710846">
        <w:t>3</w:t>
      </w:r>
      <w:r w:rsidR="006858B8">
        <w: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5"/>
        <w:gridCol w:w="8280"/>
        <w:gridCol w:w="625"/>
      </w:tblGrid>
      <w:tr w:rsidR="00D744FF" w:rsidTr="00727721" w14:paraId="22DD2293" w14:textId="77777777">
        <w:tc>
          <w:tcPr>
            <w:tcW w:w="445" w:type="dxa"/>
          </w:tcPr>
          <w:p w:rsidR="00D744FF" w:rsidP="00727721" w:rsidRDefault="00D744FF" w14:paraId="2334FDBF" w14:textId="77777777"/>
        </w:tc>
        <w:tc>
          <w:tcPr>
            <w:tcW w:w="8280" w:type="dxa"/>
          </w:tcPr>
          <w:p w:rsidRPr="00D445F6" w:rsidR="00D744FF" w:rsidP="00727721" w:rsidRDefault="00000000" w14:paraId="42F74813" w14:textId="395633DF">
            <w:pPr>
              <w:jc w:val="center"/>
            </w:pPr>
            <m:oMathPara>
              <m:oMath>
                <m:sSub>
                  <m:sSubPr>
                    <m:ctrlPr>
                      <w:rPr>
                        <w:rFonts w:ascii="Cambria Math" w:hAnsi="Cambria Math"/>
                      </w:rPr>
                    </m:ctrlPr>
                  </m:sSubPr>
                  <m:e>
                    <m:r>
                      <m:rPr>
                        <m:sty m:val="p"/>
                      </m:rPr>
                      <w:rPr>
                        <w:rFonts w:ascii="Cambria Math" w:hAnsi="Cambria Math"/>
                      </w:rPr>
                      <m:t>σ</m:t>
                    </m:r>
                  </m:e>
                  <m:sub>
                    <m:r>
                      <w:rPr>
                        <w:rFonts w:ascii="Cambria Math" w:hAnsi="Cambria Math"/>
                      </w:rPr>
                      <m:t>bending</m:t>
                    </m:r>
                  </m:sub>
                </m:sSub>
                <m:r>
                  <w:rPr>
                    <w:rFonts w:ascii="Cambria Math" w:hAnsi="Cambria Math"/>
                  </w:rPr>
                  <m:t>=</m:t>
                </m:r>
                <m:f>
                  <m:fPr>
                    <m:ctrlPr>
                      <w:rPr>
                        <w:rFonts w:ascii="Cambria Math" w:hAnsi="Cambria Math"/>
                        <w:iCs/>
                      </w:rPr>
                    </m:ctrlPr>
                  </m:fPr>
                  <m:num>
                    <m:r>
                      <m:rPr>
                        <m:sty m:val="p"/>
                      </m:rPr>
                      <w:rPr>
                        <w:rFonts w:ascii="Cambria Math" w:hAnsi="Cambria Math"/>
                      </w:rPr>
                      <m:t>M∙c</m:t>
                    </m:r>
                  </m:num>
                  <m:den>
                    <m:r>
                      <m:rPr>
                        <m:sty m:val="p"/>
                      </m:rPr>
                      <w:rPr>
                        <w:rFonts w:ascii="Cambria Math" w:hAnsi="Cambria Math"/>
                      </w:rPr>
                      <m:t>I</m:t>
                    </m:r>
                  </m:den>
                </m:f>
              </m:oMath>
            </m:oMathPara>
          </w:p>
        </w:tc>
        <w:tc>
          <w:tcPr>
            <w:tcW w:w="625" w:type="dxa"/>
          </w:tcPr>
          <w:p w:rsidR="00D744FF" w:rsidP="00727721" w:rsidRDefault="00D744FF" w14:paraId="2394E9E1" w14:textId="5B4460F0">
            <w:pPr>
              <w:jc w:val="right"/>
            </w:pPr>
            <w:r>
              <w:t>(1</w:t>
            </w:r>
            <w:r w:rsidR="00710846">
              <w:t>3</w:t>
            </w:r>
            <w:r>
              <w:t>)</w:t>
            </w:r>
          </w:p>
        </w:tc>
      </w:tr>
    </w:tbl>
    <w:p w:rsidR="0061779E" w:rsidP="00065BFB" w:rsidRDefault="006858B8" w14:paraId="706B9F22" w14:textId="64CDED6E">
      <w:r>
        <w:t>an</w:t>
      </w:r>
      <w:r w:rsidR="00565A4A">
        <w:t>d</w:t>
      </w:r>
      <w:r>
        <w:t xml:space="preserve"> equation 1</w:t>
      </w:r>
      <w:r w:rsidR="00710846">
        <w:t>3</w:t>
      </w:r>
      <w:r w:rsidR="00565A4A">
        <w: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5"/>
        <w:gridCol w:w="8280"/>
        <w:gridCol w:w="625"/>
      </w:tblGrid>
      <w:tr w:rsidR="00D744FF" w:rsidTr="00727721" w14:paraId="3AEC0238" w14:textId="77777777">
        <w:tc>
          <w:tcPr>
            <w:tcW w:w="445" w:type="dxa"/>
          </w:tcPr>
          <w:p w:rsidR="00D744FF" w:rsidP="00727721" w:rsidRDefault="00D744FF" w14:paraId="757F54F9" w14:textId="77777777"/>
        </w:tc>
        <w:tc>
          <w:tcPr>
            <w:tcW w:w="8280" w:type="dxa"/>
          </w:tcPr>
          <w:p w:rsidRPr="00620271" w:rsidR="00D744FF" w:rsidP="00727721" w:rsidRDefault="004C0A4F" w14:paraId="30EBC2E7" w14:textId="4FF110B4">
            <w:pPr>
              <w:jc w:val="center"/>
            </w:pPr>
            <m:oMathPara>
              <m:oMath>
                <m:r>
                  <m:rPr>
                    <m:sty m:val="p"/>
                  </m:rPr>
                  <w:rPr>
                    <w:rFonts w:ascii="Cambria Math" w:hAnsi="Cambria Math"/>
                  </w:rPr>
                  <m:t>τ=</m:t>
                </m:r>
                <m:f>
                  <m:fPr>
                    <m:ctrlPr>
                      <w:rPr>
                        <w:rFonts w:ascii="Cambria Math" w:hAnsi="Cambria Math"/>
                        <w:iCs/>
                      </w:rPr>
                    </m:ctrlPr>
                  </m:fPr>
                  <m:num>
                    <m:r>
                      <m:rPr>
                        <m:sty m:val="p"/>
                      </m:rPr>
                      <w:rPr>
                        <w:rFonts w:ascii="Cambria Math" w:hAnsi="Cambria Math"/>
                      </w:rPr>
                      <m:t>F</m:t>
                    </m:r>
                  </m:num>
                  <m:den>
                    <m:r>
                      <m:rPr>
                        <m:sty m:val="p"/>
                      </m:rPr>
                      <w:rPr>
                        <w:rFonts w:ascii="Cambria Math" w:hAnsi="Cambria Math"/>
                      </w:rPr>
                      <m:t>A</m:t>
                    </m:r>
                  </m:den>
                </m:f>
              </m:oMath>
            </m:oMathPara>
          </w:p>
        </w:tc>
        <w:tc>
          <w:tcPr>
            <w:tcW w:w="625" w:type="dxa"/>
          </w:tcPr>
          <w:p w:rsidR="00D744FF" w:rsidP="00727721" w:rsidRDefault="00D744FF" w14:paraId="5FA0E7DD" w14:textId="02E876F9">
            <w:pPr>
              <w:jc w:val="right"/>
            </w:pPr>
            <w:r>
              <w:t>(1</w:t>
            </w:r>
            <w:r w:rsidR="00710846">
              <w:t>4</w:t>
            </w:r>
            <w:r>
              <w:t>)</w:t>
            </w:r>
          </w:p>
        </w:tc>
      </w:tr>
    </w:tbl>
    <w:p w:rsidR="00D744FF" w:rsidP="00065BFB" w:rsidRDefault="00D744FF" w14:paraId="61A79801" w14:textId="77777777"/>
    <w:p w:rsidRPr="008A512D" w:rsidR="00A80CE7" w:rsidP="008A512D" w:rsidRDefault="006858B8" w14:paraId="45F3890E" w14:textId="59520AFC">
      <w:r>
        <w:t xml:space="preserve">sheering and bending stresses may be approximated at the Uni-track mount. </w:t>
      </w:r>
      <w:r w:rsidR="00895C82">
        <w:t xml:space="preserve">With an estimated </w:t>
      </w:r>
      <w:r w:rsidR="00730829">
        <w:t xml:space="preserve">Uni-track </w:t>
      </w:r>
      <w:r w:rsidR="00895C82">
        <w:t xml:space="preserve">dimension of </w:t>
      </w:r>
      <m:oMath>
        <m:r>
          <w:rPr>
            <w:rFonts w:ascii="Cambria Math" w:hAnsi="Cambria Math"/>
          </w:rPr>
          <m:t xml:space="preserve">1.5 </m:t>
        </m:r>
        <m:r>
          <m:rPr>
            <m:sty m:val="p"/>
          </m:rPr>
          <w:rPr>
            <w:rFonts w:ascii="Cambria Math" w:hAnsi="Cambria Math"/>
          </w:rPr>
          <m:t>in x 0.75 in x 24 in</m:t>
        </m:r>
      </m:oMath>
      <w:r w:rsidR="008D0FCE">
        <w:rPr>
          <w:iCs/>
        </w:rPr>
        <w:t xml:space="preserve"> ~ </w:t>
      </w:r>
      <m:oMath>
        <m:r>
          <m:rPr>
            <m:sty m:val="p"/>
          </m:rPr>
          <w:rPr>
            <w:rFonts w:ascii="Cambria Math" w:hAnsi="Cambria Math"/>
          </w:rPr>
          <m:t>0.038 m x 0.019 m x 0.61 m</m:t>
        </m:r>
      </m:oMath>
      <w:r w:rsidR="00C93EAE">
        <w:rPr>
          <w:iCs/>
        </w:rPr>
        <w:t xml:space="preserve">, </w:t>
      </w:r>
      <w:r w:rsidR="00772F32">
        <w:rPr>
          <w:iCs/>
        </w:rPr>
        <w:t xml:space="preserve">the </w:t>
      </w:r>
      <w:r w:rsidR="00834F95">
        <w:rPr>
          <w:iCs/>
        </w:rPr>
        <w:t xml:space="preserve">moment of </w:t>
      </w:r>
      <w:r w:rsidR="00F8429F">
        <w:rPr>
          <w:iCs/>
        </w:rPr>
        <w:t>inertia</w:t>
      </w:r>
      <w:r w:rsidR="00834F95">
        <w:rPr>
          <w:iCs/>
        </w:rPr>
        <w:t xml:space="preserve"> </w:t>
      </w:r>
      <m:oMath>
        <m:r>
          <m:rPr>
            <m:sty m:val="p"/>
          </m:rPr>
          <w:rPr>
            <w:rFonts w:ascii="Cambria Math" w:hAnsi="Cambria Math"/>
          </w:rPr>
          <m:t>I</m:t>
        </m:r>
      </m:oMath>
      <w:r w:rsidR="00834F95">
        <w:t xml:space="preserve"> </w:t>
      </w:r>
      <w:r w:rsidR="00815F87">
        <w:t xml:space="preserve">which rotates about the </w:t>
      </w:r>
      <w:r w:rsidR="00904CAC">
        <w:t>vertical</w:t>
      </w:r>
      <w:r w:rsidR="00815F87">
        <w:t xml:space="preserve"> plane parallel to the</w:t>
      </w:r>
      <w:r w:rsidR="00904CAC">
        <w:t xml:space="preserve"> wheelchair armrest</w:t>
      </w:r>
      <w:r w:rsidR="00815F87">
        <w:t xml:space="preserve"> </w:t>
      </w:r>
      <w:r w:rsidR="00834F95">
        <w:t xml:space="preserve">can </w:t>
      </w:r>
      <w:r w:rsidR="00F82A5D">
        <w:t xml:space="preserve">be </w:t>
      </w:r>
      <w:r w:rsidR="00815F87">
        <w:t>calculated using equation 1</w:t>
      </w:r>
      <w:r w:rsidR="00710846">
        <w:t>5</w:t>
      </w:r>
      <w:r w:rsidR="00DA7C1B">
        <w: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5"/>
        <w:gridCol w:w="8280"/>
        <w:gridCol w:w="625"/>
      </w:tblGrid>
      <w:tr w:rsidR="00815F87" w:rsidTr="00727721" w14:paraId="20343F3E" w14:textId="77777777">
        <w:tc>
          <w:tcPr>
            <w:tcW w:w="445" w:type="dxa"/>
          </w:tcPr>
          <w:p w:rsidR="00815F87" w:rsidP="00727721" w:rsidRDefault="00815F87" w14:paraId="053C3834" w14:textId="77777777"/>
        </w:tc>
        <w:tc>
          <w:tcPr>
            <w:tcW w:w="8280" w:type="dxa"/>
          </w:tcPr>
          <w:p w:rsidRPr="00D445F6" w:rsidR="00815F87" w:rsidP="00727721" w:rsidRDefault="00DA7C1B" w14:paraId="7244DCE2" w14:textId="15F02386">
            <w:pPr>
              <w:jc w:val="center"/>
            </w:pPr>
            <m:oMathPara>
              <m:oMath>
                <m:r>
                  <m:rPr>
                    <m:sty m:val="p"/>
                  </m:rPr>
                  <w:rPr>
                    <w:rFonts w:ascii="Cambria Math" w:hAnsi="Cambria Math"/>
                  </w:rPr>
                  <m:t>I=</m:t>
                </m:r>
                <m:f>
                  <m:fPr>
                    <m:ctrlPr>
                      <w:rPr>
                        <w:rFonts w:ascii="Cambria Math" w:hAnsi="Cambria Math"/>
                        <w:iCs/>
                      </w:rPr>
                    </m:ctrlPr>
                  </m:fPr>
                  <m:num>
                    <m:r>
                      <m:rPr>
                        <m:sty m:val="p"/>
                      </m:rPr>
                      <w:rPr>
                        <w:rFonts w:ascii="Cambria Math" w:hAnsi="Cambria Math"/>
                      </w:rPr>
                      <m:t>b∙</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oMath>
            </m:oMathPara>
          </w:p>
        </w:tc>
        <w:tc>
          <w:tcPr>
            <w:tcW w:w="625" w:type="dxa"/>
          </w:tcPr>
          <w:p w:rsidR="00815F87" w:rsidP="00727721" w:rsidRDefault="00815F87" w14:paraId="56DABA91" w14:textId="5814BAA8">
            <w:pPr>
              <w:jc w:val="right"/>
            </w:pPr>
            <w:r>
              <w:t>(1</w:t>
            </w:r>
            <w:r w:rsidR="00710846">
              <w:t>5</w:t>
            </w:r>
            <w:r>
              <w:t>)</w:t>
            </w:r>
          </w:p>
        </w:tc>
      </w:tr>
    </w:tbl>
    <w:p w:rsidR="00695C7C" w:rsidP="00CC6216" w:rsidRDefault="00DA7C1B" w14:paraId="0F371E9E" w14:textId="69237B15">
      <w:pPr>
        <w:spacing w:before="240"/>
      </w:pPr>
      <w:r>
        <w:t>Where b</w:t>
      </w:r>
      <w:r w:rsidR="004C0A4F">
        <w:t xml:space="preserve"> = </w:t>
      </w:r>
      <w:r w:rsidR="00307DD7">
        <w:t>24 in</w:t>
      </w:r>
      <w:r w:rsidR="007E17DB">
        <w:t xml:space="preserve"> ~ </w:t>
      </w:r>
      <w:r w:rsidR="008B7298">
        <w:t>0.61 m</w:t>
      </w:r>
      <w:r w:rsidR="00307DD7">
        <w:t xml:space="preserve"> and h </w:t>
      </w:r>
      <w:r w:rsidR="007B134A">
        <w:t xml:space="preserve">= </w:t>
      </w:r>
      <w:r w:rsidR="00307DD7">
        <w:t>1.5</w:t>
      </w:r>
      <w:r w:rsidR="007B134A">
        <w:t xml:space="preserve"> </w:t>
      </w:r>
      <w:r w:rsidR="00307DD7">
        <w:t>in</w:t>
      </w:r>
      <w:r w:rsidR="00B05115">
        <w:t xml:space="preserve"> ~ 0.038 m</w:t>
      </w:r>
      <w:r w:rsidR="00393B2B">
        <w:t>.</w:t>
      </w:r>
      <w:r w:rsidR="006A326F">
        <w:t xml:space="preserve"> </w:t>
      </w:r>
      <w:r w:rsidR="00F534F9">
        <w:t xml:space="preserve">This now allows for the calculation of area A, </w:t>
      </w:r>
      <w:r w:rsidR="00355C78">
        <w:t>moment M</w:t>
      </w:r>
      <w:r w:rsidR="005F5C7D">
        <w:t>, and moment of intertia I.</w:t>
      </w:r>
      <w:r w:rsidR="00D4777B">
        <w:t xml:space="preserve"> The area </w:t>
      </w:r>
      <w:r w:rsidR="00316A18">
        <w:t xml:space="preserve">needed to calculate shearing in the Uni-track rail </w:t>
      </w:r>
      <w:r w:rsidR="001A48F3">
        <w:t xml:space="preserve">would be the front </w:t>
      </w:r>
      <w:r w:rsidR="00E63782">
        <w:t xml:space="preserve">face of the </w:t>
      </w:r>
      <w:r w:rsidR="00CD04DD">
        <w:t>Uni-track mount</w:t>
      </w:r>
      <w:r w:rsidR="00B37810">
        <w:t xml:space="preserve"> </w:t>
      </w:r>
      <m:oMath>
        <m:r>
          <m:rPr>
            <m:sty m:val="p"/>
          </m:rPr>
          <w:rPr>
            <w:rFonts w:ascii="Cambria Math" w:hAnsi="Cambria Math"/>
          </w:rPr>
          <m:t>A</m:t>
        </m:r>
        <m:r>
          <w:rPr>
            <w:rFonts w:ascii="Cambria Math" w:hAnsi="Cambria Math"/>
          </w:rPr>
          <m:t>=</m:t>
        </m:r>
        <m:r>
          <m:rPr>
            <m:sty m:val="p"/>
          </m:rPr>
          <w:rPr>
            <w:rFonts w:ascii="Cambria Math" w:hAnsi="Cambria Math"/>
          </w:rPr>
          <m:t>0.038 m x 0.61 m</m:t>
        </m:r>
        <m:r>
          <w:rPr>
            <w:rFonts w:ascii="Cambria Math" w:hAnsi="Cambria Math"/>
          </w:rPr>
          <m:t>=</m:t>
        </m:r>
        <m:r>
          <m:rPr>
            <m:sty m:val="p"/>
          </m:rPr>
          <w:rPr>
            <w:rFonts w:ascii="Cambria Math" w:hAnsi="Cambria Math"/>
          </w:rPr>
          <m:t xml:space="preserve">0.023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007441F7">
        <w:t>.</w:t>
      </w:r>
      <w:r w:rsidR="00D4777B">
        <w:t xml:space="preserve"> </w:t>
      </w:r>
      <w:r w:rsidR="006A326F">
        <w:t xml:space="preserve">The moment </w:t>
      </w:r>
      <m:oMath>
        <m:r>
          <m:rPr>
            <m:sty m:val="p"/>
          </m:rPr>
          <w:rPr>
            <w:rFonts w:ascii="Cambria Math" w:hAnsi="Cambria Math"/>
          </w:rPr>
          <m:t>M</m:t>
        </m:r>
      </m:oMath>
      <w:r w:rsidR="006A326F">
        <w:rPr>
          <w:iCs/>
        </w:rPr>
        <w:t xml:space="preserve"> is simply equal to the force </w:t>
      </w:r>
      <w:r w:rsidR="00A1354B">
        <w:rPr>
          <w:iCs/>
        </w:rPr>
        <w:t>of gravity multiplied by the distan</w:t>
      </w:r>
      <w:r w:rsidR="00BE3E6A">
        <w:rPr>
          <w:iCs/>
        </w:rPr>
        <w:t xml:space="preserve">ce to the center mass. </w:t>
      </w:r>
      <w:r w:rsidR="005B3CF2">
        <w:rPr>
          <w:iCs/>
        </w:rPr>
        <w:t xml:space="preserve">This results in </w:t>
      </w:r>
      <m:oMath>
        <m:r>
          <m:rPr>
            <m:sty m:val="p"/>
          </m:rPr>
          <w:rPr>
            <w:rFonts w:ascii="Cambria Math" w:hAnsi="Cambria Math"/>
          </w:rPr>
          <m:t>M</m:t>
        </m:r>
        <m:r>
          <w:rPr>
            <w:rFonts w:ascii="Cambria Math" w:hAnsi="Cambria Math"/>
          </w:rPr>
          <m:t>=</m:t>
        </m:r>
        <m:r>
          <m:rPr>
            <m:sty m:val="p"/>
          </m:rPr>
          <w:rPr>
            <w:rFonts w:ascii="Cambria Math" w:hAnsi="Cambria Math"/>
          </w:rPr>
          <m:t>F∙R</m:t>
        </m:r>
        <m:r>
          <w:rPr>
            <w:rFonts w:ascii="Cambria Math" w:hAnsi="Cambria Math"/>
          </w:rPr>
          <m:t xml:space="preserve">=15.4 </m:t>
        </m:r>
        <m:r>
          <m:rPr>
            <m:sty m:val="p"/>
          </m:rPr>
          <w:rPr>
            <w:rFonts w:ascii="Cambria Math" w:hAnsi="Cambria Math"/>
          </w:rPr>
          <m:t>kg</m:t>
        </m:r>
        <m:r>
          <w:rPr>
            <w:rFonts w:ascii="Cambria Math" w:hAnsi="Cambria Math"/>
          </w:rPr>
          <m:t>∙9.8</m:t>
        </m:r>
        <m:f>
          <m:fPr>
            <m:ctrlPr>
              <w:rPr>
                <w:rFonts w:ascii="Cambria Math" w:hAnsi="Cambria Math"/>
              </w:rPr>
            </m:ctrlPr>
          </m:fPr>
          <m:num>
            <m:r>
              <m:rPr>
                <m:sty m:val="p"/>
              </m:rPr>
              <w:rPr>
                <w:rFonts w:ascii="Cambria Math" w:hAnsi="Cambria Math"/>
              </w:rPr>
              <m:t>m</m:t>
            </m:r>
          </m:num>
          <m:den>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den>
        </m:f>
        <m:r>
          <w:rPr>
            <w:rFonts w:ascii="Cambria Math" w:hAnsi="Cambria Math"/>
          </w:rPr>
          <m:t xml:space="preserve">∙0.19 </m:t>
        </m:r>
        <m:r>
          <m:rPr>
            <m:sty m:val="p"/>
          </m:rPr>
          <w:rPr>
            <w:rFonts w:ascii="Cambria Math" w:hAnsi="Cambria Math"/>
          </w:rPr>
          <m:t>m=28.67 N∙m</m:t>
        </m:r>
      </m:oMath>
      <w:r w:rsidR="00C61E84">
        <w:t>.</w:t>
      </w:r>
      <w:r w:rsidR="00B15605">
        <w:t xml:space="preserve"> </w:t>
      </w:r>
      <m:oMath>
        <m:r>
          <m:rPr>
            <m:sty m:val="p"/>
          </m:rPr>
          <w:rPr>
            <w:rFonts w:ascii="Cambria Math" w:hAnsi="Cambria Math"/>
          </w:rPr>
          <m:t>I</m:t>
        </m:r>
      </m:oMath>
      <w:r w:rsidRPr="004F2A98" w:rsidR="004F2A98">
        <w:rPr>
          <w:iCs/>
        </w:rPr>
        <w:t xml:space="preserve"> </w:t>
      </w:r>
      <w:r w:rsidR="004F2A98">
        <w:t xml:space="preserve">is found to be </w:t>
      </w:r>
      <m:oMath>
        <m:r>
          <m:rPr>
            <m:sty m:val="p"/>
          </m:rPr>
          <w:rPr>
            <w:rFonts w:ascii="Cambria Math" w:hAnsi="Cambria Math"/>
          </w:rPr>
          <m:t>I=</m:t>
        </m:r>
        <m:f>
          <m:fPr>
            <m:ctrlPr>
              <w:rPr>
                <w:rFonts w:ascii="Cambria Math" w:hAnsi="Cambria Math"/>
                <w:iCs/>
              </w:rPr>
            </m:ctrlPr>
          </m:fPr>
          <m:num>
            <m:r>
              <m:rPr>
                <m:sty m:val="p"/>
              </m:rPr>
              <w:rPr>
                <w:rFonts w:ascii="Cambria Math" w:hAnsi="Cambria Math"/>
              </w:rPr>
              <m:t>0.61 m ∙</m:t>
            </m:r>
            <m:sSup>
              <m:sSupPr>
                <m:ctrlPr>
                  <w:rPr>
                    <w:rFonts w:ascii="Cambria Math" w:hAnsi="Cambria Math"/>
                    <w:iCs/>
                  </w:rPr>
                </m:ctrlPr>
              </m:sSupPr>
              <m:e>
                <m:d>
                  <m:dPr>
                    <m:ctrlPr>
                      <w:rPr>
                        <w:rFonts w:ascii="Cambria Math" w:hAnsi="Cambria Math"/>
                        <w:iCs/>
                      </w:rPr>
                    </m:ctrlPr>
                  </m:dPr>
                  <m:e>
                    <m:r>
                      <m:rPr>
                        <m:sty m:val="p"/>
                      </m:rPr>
                      <w:rPr>
                        <w:rFonts w:ascii="Cambria Math" w:hAnsi="Cambria Math"/>
                      </w:rPr>
                      <m:t>0.038 m</m:t>
                    </m:r>
                  </m:e>
                </m:d>
              </m:e>
              <m:sup>
                <m:r>
                  <m:rPr>
                    <m:sty m:val="p"/>
                  </m:rPr>
                  <w:rPr>
                    <w:rFonts w:ascii="Cambria Math" w:hAnsi="Cambria Math"/>
                  </w:rPr>
                  <m:t>3</m:t>
                </m:r>
              </m:sup>
            </m:sSup>
          </m:num>
          <m:den>
            <m:r>
              <m:rPr>
                <m:sty m:val="p"/>
              </m:rPr>
              <w:rPr>
                <w:rFonts w:ascii="Cambria Math" w:hAnsi="Cambria Math"/>
              </w:rPr>
              <m:t>12</m:t>
            </m:r>
          </m:den>
        </m:f>
        <m:r>
          <w:rPr>
            <w:rFonts w:ascii="Cambria Math" w:hAnsi="Cambria Math"/>
          </w:rPr>
          <m:t>=2.789∙</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-6</m:t>
            </m:r>
          </m:sup>
        </m:sSup>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4</m:t>
            </m:r>
          </m:sup>
        </m:sSup>
      </m:oMath>
      <w:r w:rsidR="00FF7C6A">
        <w:rPr>
          <w:iCs/>
        </w:rPr>
        <w:t xml:space="preserve"> and </w:t>
      </w:r>
      <m:oMath>
        <m:r>
          <m:rPr>
            <m:sty m:val="p"/>
          </m:rPr>
          <w:rPr>
            <w:rFonts w:ascii="Cambria Math" w:hAnsi="Cambria Math"/>
          </w:rPr>
          <m:t>c</m:t>
        </m:r>
        <m:r>
          <w:rPr>
            <w:rFonts w:ascii="Cambria Math" w:hAnsi="Cambria Math"/>
          </w:rPr>
          <m:t xml:space="preserve">=0.019 </m:t>
        </m:r>
        <m:r>
          <m:rPr>
            <m:sty m:val="p"/>
          </m:rPr>
          <w:rPr>
            <w:rFonts w:ascii="Cambria Math" w:hAnsi="Cambria Math"/>
          </w:rPr>
          <m:t>m</m:t>
        </m:r>
        <m:r>
          <w:rPr>
            <w:rFonts w:ascii="Cambria Math" w:hAnsi="Cambria Math"/>
          </w:rPr>
          <m:t>.</m:t>
        </m:r>
        <m:r>
          <m:rPr>
            <m:sty m:val="p"/>
          </m:rPr>
          <w:rPr>
            <w:rFonts w:ascii="Cambria Math" w:hAnsi="Cambria Math"/>
          </w:rPr>
          <m:t xml:space="preserve"> </m:t>
        </m:r>
      </m:oMath>
      <w:r w:rsidR="00695C7C">
        <w:t xml:space="preserve">With all variables determined </w:t>
      </w:r>
      <m:oMath>
        <m:sSub>
          <m:sSubPr>
            <m:ctrlPr>
              <w:rPr>
                <w:rFonts w:ascii="Cambria Math" w:hAnsi="Cambria Math"/>
                <w:i/>
              </w:rPr>
            </m:ctrlPr>
          </m:sSubPr>
          <m:e>
            <m:r>
              <w:rPr>
                <w:rFonts w:ascii="Cambria Math" w:hAnsi="Cambria Math"/>
              </w:rPr>
              <m:t>σ</m:t>
            </m:r>
          </m:e>
          <m:sub>
            <m:r>
              <w:rPr>
                <w:rFonts w:ascii="Cambria Math" w:hAnsi="Cambria Math"/>
              </w:rPr>
              <m:t>bending</m:t>
            </m:r>
          </m:sub>
        </m:sSub>
      </m:oMath>
      <w:r w:rsidR="00695C7C">
        <w:t xml:space="preserve"> and </w:t>
      </w:r>
      <m:oMath>
        <m:r>
          <w:rPr>
            <w:rFonts w:ascii="Cambria Math" w:hAnsi="Cambria Math"/>
          </w:rPr>
          <m:t>τ</m:t>
        </m:r>
      </m:oMath>
      <w:r w:rsidR="00695C7C">
        <w:t xml:space="preserve"> can be determined.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
        <w:gridCol w:w="8178"/>
        <w:gridCol w:w="741"/>
      </w:tblGrid>
      <w:tr w:rsidR="00CC6216" w:rsidTr="00727721" w14:paraId="6E72A167" w14:textId="77777777">
        <w:tc>
          <w:tcPr>
            <w:tcW w:w="445" w:type="dxa"/>
          </w:tcPr>
          <w:p w:rsidR="00CC6216" w:rsidP="00727721" w:rsidRDefault="00CC6216" w14:paraId="5A4FD1BD" w14:textId="77777777"/>
        </w:tc>
        <w:tc>
          <w:tcPr>
            <w:tcW w:w="8280" w:type="dxa"/>
          </w:tcPr>
          <w:p w:rsidRPr="00D445F6" w:rsidR="00CC6216" w:rsidP="00727721" w:rsidRDefault="00000000" w14:paraId="432E36F2" w14:textId="077DF7A4">
            <w:pPr>
              <w:jc w:val="center"/>
            </w:pPr>
            <m:oMathPara>
              <m:oMath>
                <m:sSub>
                  <m:sSubPr>
                    <m:ctrlPr>
                      <w:rPr>
                        <w:rFonts w:ascii="Cambria Math" w:hAnsi="Cambria Math"/>
                      </w:rPr>
                    </m:ctrlPr>
                  </m:sSubPr>
                  <m:e>
                    <m:r>
                      <m:rPr>
                        <m:sty m:val="p"/>
                      </m:rPr>
                      <w:rPr>
                        <w:rFonts w:ascii="Cambria Math" w:hAnsi="Cambria Math"/>
                      </w:rPr>
                      <m:t>σ</m:t>
                    </m:r>
                  </m:e>
                  <m:sub>
                    <m:r>
                      <w:rPr>
                        <w:rFonts w:ascii="Cambria Math" w:hAnsi="Cambria Math"/>
                      </w:rPr>
                      <m:t>bending</m:t>
                    </m:r>
                  </m:sub>
                </m:sSub>
                <m:r>
                  <w:rPr>
                    <w:rFonts w:ascii="Cambria Math" w:hAnsi="Cambria Math"/>
                  </w:rPr>
                  <m:t>=</m:t>
                </m:r>
                <m:f>
                  <m:fPr>
                    <m:ctrlPr>
                      <w:rPr>
                        <w:rFonts w:ascii="Cambria Math" w:hAnsi="Cambria Math"/>
                        <w:iCs/>
                      </w:rPr>
                    </m:ctrlPr>
                  </m:fPr>
                  <m:num>
                    <m:r>
                      <m:rPr>
                        <m:sty m:val="p"/>
                      </m:rPr>
                      <w:rPr>
                        <w:rFonts w:ascii="Cambria Math" w:hAnsi="Cambria Math"/>
                      </w:rPr>
                      <m:t>28.67N∙m∙0.019 m</m:t>
                    </m:r>
                  </m:num>
                  <m:den>
                    <m:r>
                      <w:rPr>
                        <w:rFonts w:ascii="Cambria Math" w:hAnsi="Cambria Math"/>
                      </w:rPr>
                      <m:t>2.789∙</m:t>
                    </m:r>
                    <m:sSup>
                      <m:sSupPr>
                        <m:ctrlPr>
                          <w:rPr>
                            <w:rFonts w:ascii="Cambria Math" w:hAnsi="Cambria Math"/>
                            <w:i/>
                            <w:iCs/>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iCs/>
                          </w:rPr>
                        </m:ctrlPr>
                      </m:sSupPr>
                      <m:e>
                        <m:r>
                          <w:rPr>
                            <w:rFonts w:ascii="Cambria Math" w:hAnsi="Cambria Math"/>
                          </w:rPr>
                          <m:t>m</m:t>
                        </m:r>
                      </m:e>
                      <m:sup>
                        <m:r>
                          <w:rPr>
                            <w:rFonts w:ascii="Cambria Math" w:hAnsi="Cambria Math"/>
                          </w:rPr>
                          <m:t>4</m:t>
                        </m:r>
                      </m:sup>
                    </m:sSup>
                  </m:den>
                </m:f>
                <m:r>
                  <w:rPr>
                    <w:rFonts w:ascii="Cambria Math" w:hAnsi="Cambria Math"/>
                  </w:rPr>
                  <m:t xml:space="preserve">=195.3 </m:t>
                </m:r>
                <m:r>
                  <m:rPr>
                    <m:sty m:val="p"/>
                  </m:rPr>
                  <w:rPr>
                    <w:rFonts w:ascii="Cambria Math" w:hAnsi="Cambria Math"/>
                  </w:rPr>
                  <m:t>kPa</m:t>
                </m:r>
              </m:oMath>
            </m:oMathPara>
          </w:p>
        </w:tc>
        <w:tc>
          <w:tcPr>
            <w:tcW w:w="625" w:type="dxa"/>
          </w:tcPr>
          <w:p w:rsidR="00CC6216" w:rsidP="00727721" w:rsidRDefault="00CC6216" w14:paraId="5EFEC258" w14:textId="2833EF2A">
            <w:pPr>
              <w:jc w:val="right"/>
            </w:pPr>
            <w:r>
              <w:t>(1</w:t>
            </w:r>
            <w:r w:rsidR="00710846">
              <w:t>3</w:t>
            </w:r>
            <w:r w:rsidR="005E4D59">
              <w:t>a</w:t>
            </w:r>
            <w:r>
              <w:t>)</w:t>
            </w:r>
          </w:p>
        </w:tc>
      </w:tr>
    </w:tbl>
    <w:p w:rsidR="00CC6216" w:rsidP="008B4A39" w:rsidRDefault="00CC6216" w14:paraId="3803A5F6" w14:textId="1855FE69"/>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41"/>
        <w:gridCol w:w="8171"/>
        <w:gridCol w:w="748"/>
      </w:tblGrid>
      <w:tr w:rsidR="008B4A39" w:rsidTr="00727721" w14:paraId="1B5BB15F" w14:textId="77777777">
        <w:tc>
          <w:tcPr>
            <w:tcW w:w="441" w:type="dxa"/>
          </w:tcPr>
          <w:p w:rsidR="008B4A39" w:rsidP="00727721" w:rsidRDefault="008B4A39" w14:paraId="3761AC2D" w14:textId="77777777"/>
        </w:tc>
        <w:tc>
          <w:tcPr>
            <w:tcW w:w="8171" w:type="dxa"/>
          </w:tcPr>
          <w:p w:rsidRPr="00620271" w:rsidR="008B4A39" w:rsidP="00727721" w:rsidRDefault="008B4A39" w14:paraId="3917074D" w14:textId="4038B36F">
            <w:pPr>
              <w:jc w:val="center"/>
            </w:pPr>
            <m:oMathPara>
              <m:oMath>
                <m:r>
                  <m:rPr>
                    <m:sty m:val="p"/>
                  </m:rPr>
                  <w:rPr>
                    <w:rFonts w:ascii="Cambria Math" w:hAnsi="Cambria Math"/>
                  </w:rPr>
                  <m:t>τ=</m:t>
                </m:r>
                <m:f>
                  <m:fPr>
                    <m:ctrlPr>
                      <w:rPr>
                        <w:rFonts w:ascii="Cambria Math" w:hAnsi="Cambria Math"/>
                        <w:iCs/>
                      </w:rPr>
                    </m:ctrlPr>
                  </m:fPr>
                  <m:num>
                    <m:r>
                      <w:rPr>
                        <w:rFonts w:ascii="Cambria Math" w:hAnsi="Cambria Math"/>
                      </w:rPr>
                      <m:t>15.4</m:t>
                    </m:r>
                    <m:r>
                      <m:rPr>
                        <m:sty m:val="p"/>
                      </m:rPr>
                      <w:rPr>
                        <w:rFonts w:ascii="Cambria Math" w:hAnsi="Cambria Math"/>
                      </w:rPr>
                      <m:t xml:space="preserve"> kg∙9.8 m/s</m:t>
                    </m:r>
                  </m:num>
                  <m:den>
                    <m:r>
                      <w:rPr>
                        <w:rFonts w:ascii="Cambria Math" w:hAnsi="Cambria Math"/>
                      </w:rPr>
                      <m:t>0.023</m:t>
                    </m:r>
                    <m:sSup>
                      <m:sSupPr>
                        <m:ctrlPr>
                          <w:rPr>
                            <w:rFonts w:ascii="Cambria Math" w:hAnsi="Cambria Math"/>
                            <w:i/>
                            <w:iCs/>
                          </w:rPr>
                        </m:ctrlPr>
                      </m:sSupPr>
                      <m:e>
                        <m:r>
                          <m:rPr>
                            <m:sty m:val="p"/>
                          </m:rPr>
                          <w:rPr>
                            <w:rFonts w:ascii="Cambria Math" w:hAnsi="Cambria Math"/>
                          </w:rPr>
                          <m:t xml:space="preserve"> m</m:t>
                        </m:r>
                      </m:e>
                      <m:sup>
                        <m:r>
                          <w:rPr>
                            <w:rFonts w:ascii="Cambria Math" w:hAnsi="Cambria Math"/>
                          </w:rPr>
                          <m:t>2</m:t>
                        </m:r>
                      </m:sup>
                    </m:sSup>
                  </m:den>
                </m:f>
                <m:r>
                  <w:rPr>
                    <w:rFonts w:ascii="Cambria Math" w:hAnsi="Cambria Math"/>
                  </w:rPr>
                  <m:t xml:space="preserve">=2300.37 </m:t>
                </m:r>
                <m:r>
                  <m:rPr>
                    <m:sty m:val="p"/>
                  </m:rPr>
                  <w:rPr>
                    <w:rFonts w:ascii="Cambria Math" w:hAnsi="Cambria Math"/>
                  </w:rPr>
                  <m:t>Pa</m:t>
                </m:r>
              </m:oMath>
            </m:oMathPara>
          </w:p>
        </w:tc>
        <w:tc>
          <w:tcPr>
            <w:tcW w:w="748" w:type="dxa"/>
          </w:tcPr>
          <w:p w:rsidR="008B4A39" w:rsidP="00727721" w:rsidRDefault="008B4A39" w14:paraId="437FDD5A" w14:textId="0049D971">
            <w:pPr>
              <w:jc w:val="right"/>
            </w:pPr>
            <w:r>
              <w:t>(14b)</w:t>
            </w:r>
          </w:p>
        </w:tc>
      </w:tr>
    </w:tbl>
    <w:p w:rsidR="008B4A39" w:rsidP="006B3709" w:rsidRDefault="008B4A39" w14:paraId="28EA0FC0" w14:textId="625AE391">
      <w:pPr>
        <w:spacing w:before="240"/>
      </w:pPr>
      <w:r>
        <w:t xml:space="preserve">As both </w:t>
      </w:r>
      <w:r w:rsidR="000A6809">
        <w:t xml:space="preserve">values of bending and sheering stress do not </w:t>
      </w:r>
      <w:r w:rsidR="008B79D8">
        <w:t xml:space="preserve">exceed </w:t>
      </w:r>
      <w:r w:rsidR="000A6809">
        <w:t xml:space="preserve">the </w:t>
      </w:r>
      <w:r w:rsidR="001C3E96">
        <w:t xml:space="preserve">yield strength </w:t>
      </w:r>
      <w:r w:rsidR="008B79D8">
        <w:t>or</w:t>
      </w:r>
      <w:r w:rsidR="001C3E96">
        <w:t xml:space="preserve"> shear yield strength</w:t>
      </w:r>
      <w:r w:rsidR="00B1190A">
        <w:t xml:space="preserve"> for pure aluminum</w:t>
      </w:r>
      <w:r w:rsidR="001C3E96">
        <w:t xml:space="preserve">, the </w:t>
      </w:r>
      <w:r w:rsidR="00E4752C">
        <w:t xml:space="preserve">Uni-track mount will not </w:t>
      </w:r>
      <w:r w:rsidR="00F238F8">
        <w:t>fail under</w:t>
      </w:r>
    </w:p>
    <w:p w:rsidRPr="00620271" w:rsidR="004D4718" w:rsidP="008D44ED" w:rsidRDefault="004D4718" w14:paraId="40BE0028" w14:textId="0640217A">
      <w:pPr>
        <w:pStyle w:val="Heading1"/>
        <w:rPr>
          <w:rFonts w:asciiTheme="minorHAnsi" w:hAnsiTheme="minorHAnsi"/>
          <w:szCs w:val="24"/>
        </w:rPr>
      </w:pPr>
      <w:bookmarkStart w:name="_Toc181137465" w:id="54"/>
      <w:r w:rsidRPr="00620271">
        <w:rPr>
          <w:rFonts w:asciiTheme="minorHAnsi" w:hAnsiTheme="minorHAnsi"/>
          <w:szCs w:val="24"/>
        </w:rPr>
        <w:t>Risk and Mitigation Plan</w:t>
      </w:r>
      <w:bookmarkEnd w:id="54"/>
    </w:p>
    <w:p w:rsidRPr="00620271" w:rsidR="006D5874" w:rsidP="005E06A7" w:rsidRDefault="006D5874" w14:paraId="5F4A37FF" w14:textId="25C0F35C">
      <w:pPr>
        <w:pStyle w:val="TABLESTYLE"/>
        <w:rPr>
          <w:rFonts w:asciiTheme="minorHAnsi" w:hAnsiTheme="minorHAnsi"/>
        </w:rPr>
      </w:pPr>
      <w:bookmarkStart w:name="_Toc181135244" w:id="55"/>
      <w:r w:rsidRPr="00620271">
        <w:rPr>
          <w:rFonts w:asciiTheme="minorHAnsi" w:hAnsiTheme="minorHAnsi"/>
        </w:rPr>
        <w:t xml:space="preserve">Table </w:t>
      </w:r>
      <w:r w:rsidRPr="00620271" w:rsidR="5C605A9B">
        <w:rPr>
          <w:rFonts w:asciiTheme="minorHAnsi" w:hAnsiTheme="minorHAnsi"/>
        </w:rPr>
        <w:t>3</w:t>
      </w:r>
      <w:r w:rsidRPr="00620271">
        <w:rPr>
          <w:rFonts w:asciiTheme="minorHAnsi" w:hAnsiTheme="minorHAnsi"/>
        </w:rPr>
        <w:fldChar w:fldCharType="begin"/>
      </w:r>
      <w:r w:rsidRPr="00620271">
        <w:rPr>
          <w:rFonts w:asciiTheme="minorHAnsi" w:hAnsiTheme="minorHAnsi"/>
        </w:rPr>
        <w:instrText>SEQ Table \* ARABIC</w:instrText>
      </w:r>
      <w:r w:rsidRPr="00620271">
        <w:rPr>
          <w:rFonts w:asciiTheme="minorHAnsi" w:hAnsiTheme="minorHAnsi"/>
        </w:rPr>
        <w:fldChar w:fldCharType="separate"/>
      </w:r>
      <w:r w:rsidR="001667D8">
        <w:rPr>
          <w:rFonts w:asciiTheme="minorHAnsi" w:hAnsiTheme="minorHAnsi"/>
          <w:noProof/>
        </w:rPr>
        <w:t>3</w:t>
      </w:r>
      <w:r w:rsidRPr="00620271">
        <w:rPr>
          <w:rFonts w:asciiTheme="minorHAnsi" w:hAnsiTheme="minorHAnsi"/>
        </w:rPr>
        <w:fldChar w:fldCharType="end"/>
      </w:r>
      <w:r w:rsidRPr="00620271">
        <w:rPr>
          <w:rFonts w:asciiTheme="minorHAnsi" w:hAnsiTheme="minorHAnsi"/>
        </w:rPr>
        <w:t>. Risk Cube</w:t>
      </w:r>
      <w:bookmarkEnd w:id="55"/>
    </w:p>
    <w:tbl>
      <w:tblPr>
        <w:tblW w:w="3416" w:type="dxa"/>
        <w:jc w:val="center"/>
        <w:tblLook w:val="04A0" w:firstRow="1" w:lastRow="0" w:firstColumn="1" w:lastColumn="0" w:noHBand="0" w:noVBand="1"/>
      </w:tblPr>
      <w:tblGrid>
        <w:gridCol w:w="509"/>
        <w:gridCol w:w="335"/>
        <w:gridCol w:w="515"/>
        <w:gridCol w:w="514"/>
        <w:gridCol w:w="514"/>
        <w:gridCol w:w="514"/>
        <w:gridCol w:w="515"/>
      </w:tblGrid>
      <w:tr w:rsidRPr="000A4554" w:rsidR="000A4554" w:rsidTr="00CF2A66" w14:paraId="0DEC2DD4" w14:textId="77777777">
        <w:trPr>
          <w:trHeight w:val="375"/>
          <w:jc w:val="center"/>
        </w:trPr>
        <w:tc>
          <w:tcPr>
            <w:tcW w:w="509" w:type="dxa"/>
            <w:tcBorders>
              <w:top w:val="nil"/>
              <w:left w:val="nil"/>
              <w:bottom w:val="nil"/>
              <w:right w:val="nil"/>
            </w:tcBorders>
            <w:shd w:val="clear" w:color="auto" w:fill="auto"/>
            <w:noWrap/>
            <w:vAlign w:val="bottom"/>
            <w:hideMark/>
          </w:tcPr>
          <w:p w:rsidRPr="00620271" w:rsidR="000A4554" w:rsidP="000A4554" w:rsidRDefault="000A4554" w14:paraId="4794E82B" w14:textId="77777777">
            <w:pPr>
              <w:spacing w:after="0" w:line="240" w:lineRule="auto"/>
              <w:rPr>
                <w:rFonts w:eastAsia="Times New Roman" w:cs="Times New Roman"/>
                <w:lang w:eastAsia="en-US"/>
              </w:rPr>
            </w:pPr>
          </w:p>
        </w:tc>
        <w:tc>
          <w:tcPr>
            <w:tcW w:w="335" w:type="dxa"/>
            <w:tcBorders>
              <w:top w:val="nil"/>
              <w:left w:val="nil"/>
              <w:bottom w:val="nil"/>
              <w:right w:val="nil"/>
            </w:tcBorders>
            <w:shd w:val="clear" w:color="auto" w:fill="auto"/>
            <w:noWrap/>
            <w:vAlign w:val="bottom"/>
            <w:hideMark/>
          </w:tcPr>
          <w:p w:rsidRPr="00620271" w:rsidR="000A4554" w:rsidP="000A4554" w:rsidRDefault="000A4554" w14:paraId="369BA046" w14:textId="77777777">
            <w:pPr>
              <w:spacing w:after="0" w:line="240" w:lineRule="auto"/>
              <w:rPr>
                <w:rFonts w:eastAsia="Times New Roman" w:cs="Times New Roman"/>
                <w:sz w:val="20"/>
                <w:szCs w:val="20"/>
                <w:lang w:eastAsia="en-US"/>
              </w:rPr>
            </w:pPr>
          </w:p>
        </w:tc>
        <w:tc>
          <w:tcPr>
            <w:tcW w:w="2572" w:type="dxa"/>
            <w:gridSpan w:val="5"/>
            <w:tcBorders>
              <w:top w:val="nil"/>
              <w:left w:val="nil"/>
              <w:bottom w:val="nil"/>
              <w:right w:val="nil"/>
            </w:tcBorders>
            <w:shd w:val="clear" w:color="auto" w:fill="auto"/>
            <w:noWrap/>
            <w:vAlign w:val="bottom"/>
            <w:hideMark/>
          </w:tcPr>
          <w:p w:rsidRPr="00620271" w:rsidR="000A4554" w:rsidP="000A4554" w:rsidRDefault="000A4554" w14:paraId="0B60716E" w14:textId="77777777">
            <w:pPr>
              <w:spacing w:after="0" w:line="240" w:lineRule="auto"/>
              <w:jc w:val="center"/>
              <w:rPr>
                <w:rFonts w:eastAsia="Times New Roman" w:cs="Calibri"/>
                <w:b/>
                <w:bCs/>
                <w:color w:val="000000"/>
                <w:sz w:val="28"/>
                <w:szCs w:val="28"/>
                <w:lang w:eastAsia="en-US"/>
              </w:rPr>
            </w:pPr>
            <w:r w:rsidRPr="00620271">
              <w:rPr>
                <w:rFonts w:eastAsia="Times New Roman" w:cs="Calibri"/>
                <w:b/>
                <w:bCs/>
                <w:color w:val="000000"/>
                <w:sz w:val="28"/>
                <w:szCs w:val="28"/>
                <w:lang w:eastAsia="en-US"/>
              </w:rPr>
              <w:t>Unmiti</w:t>
            </w:r>
            <w:commentRangeStart w:id="56"/>
            <w:r w:rsidRPr="00620271">
              <w:rPr>
                <w:rFonts w:eastAsia="Times New Roman" w:cs="Calibri"/>
                <w:b/>
                <w:bCs/>
                <w:color w:val="000000"/>
                <w:sz w:val="28"/>
                <w:szCs w:val="28"/>
                <w:lang w:eastAsia="en-US"/>
              </w:rPr>
              <w:t>g</w:t>
            </w:r>
            <w:commentRangeEnd w:id="56"/>
            <w:r w:rsidR="00CF2A66">
              <w:rPr>
                <w:rStyle w:val="CommentReference"/>
              </w:rPr>
              <w:commentReference w:id="56"/>
            </w:r>
            <w:r w:rsidRPr="00620271">
              <w:rPr>
                <w:rFonts w:eastAsia="Times New Roman" w:cs="Calibri"/>
                <w:b/>
                <w:bCs/>
                <w:color w:val="000000"/>
                <w:sz w:val="28"/>
                <w:szCs w:val="28"/>
                <w:lang w:eastAsia="en-US"/>
              </w:rPr>
              <w:t>ated Risks</w:t>
            </w:r>
          </w:p>
        </w:tc>
      </w:tr>
      <w:tr w:rsidRPr="000A4554" w:rsidR="00863302" w:rsidTr="00CF2A66" w14:paraId="0D6913A8" w14:textId="77777777">
        <w:trPr>
          <w:trHeight w:val="504"/>
          <w:jc w:val="center"/>
        </w:trPr>
        <w:tc>
          <w:tcPr>
            <w:tcW w:w="509" w:type="dxa"/>
            <w:vMerge w:val="restart"/>
            <w:tcBorders>
              <w:top w:val="nil"/>
              <w:left w:val="nil"/>
              <w:bottom w:val="nil"/>
              <w:right w:val="nil"/>
            </w:tcBorders>
            <w:shd w:val="clear" w:color="auto" w:fill="auto"/>
            <w:noWrap/>
            <w:textDirection w:val="btLr"/>
            <w:vAlign w:val="center"/>
            <w:hideMark/>
          </w:tcPr>
          <w:p w:rsidRPr="00620271" w:rsidR="000A4554" w:rsidP="00CF2A66" w:rsidRDefault="000A4554" w14:paraId="38A6DF94"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Likelihood</w:t>
            </w:r>
          </w:p>
        </w:tc>
        <w:tc>
          <w:tcPr>
            <w:tcW w:w="335" w:type="dxa"/>
            <w:tcBorders>
              <w:top w:val="nil"/>
              <w:left w:val="nil"/>
              <w:bottom w:val="nil"/>
              <w:right w:val="nil"/>
            </w:tcBorders>
            <w:shd w:val="clear" w:color="auto" w:fill="auto"/>
            <w:noWrap/>
            <w:vAlign w:val="center"/>
            <w:hideMark/>
          </w:tcPr>
          <w:p w:rsidRPr="00620271" w:rsidR="000A4554" w:rsidP="000A4554" w:rsidRDefault="000A4554" w14:paraId="74DC0821" w14:textId="77777777">
            <w:pPr>
              <w:spacing w:after="0" w:line="240" w:lineRule="auto"/>
              <w:jc w:val="right"/>
              <w:rPr>
                <w:rFonts w:eastAsia="Times New Roman" w:cs="Calibri"/>
                <w:color w:val="000000"/>
                <w:sz w:val="22"/>
                <w:szCs w:val="22"/>
                <w:lang w:eastAsia="en-US"/>
              </w:rPr>
            </w:pPr>
            <w:r w:rsidRPr="00620271">
              <w:rPr>
                <w:rFonts w:eastAsia="Times New Roman" w:cs="Calibri"/>
                <w:color w:val="000000"/>
                <w:sz w:val="22"/>
                <w:szCs w:val="22"/>
                <w:lang w:eastAsia="en-US"/>
              </w:rPr>
              <w:t>5</w:t>
            </w:r>
          </w:p>
        </w:tc>
        <w:tc>
          <w:tcPr>
            <w:tcW w:w="515" w:type="dxa"/>
            <w:tcBorders>
              <w:top w:val="single" w:color="auto" w:sz="4" w:space="0"/>
              <w:left w:val="single" w:color="auto" w:sz="4" w:space="0"/>
              <w:bottom w:val="single" w:color="auto" w:sz="4" w:space="0"/>
              <w:right w:val="single" w:color="auto" w:sz="4" w:space="0"/>
            </w:tcBorders>
            <w:shd w:val="clear" w:color="000000" w:fill="FFFF00"/>
            <w:noWrap/>
            <w:vAlign w:val="center"/>
            <w:hideMark/>
          </w:tcPr>
          <w:p w:rsidRPr="00620271" w:rsidR="000A4554" w:rsidP="000A4554" w:rsidRDefault="000A4554" w14:paraId="3830D240"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1</w:t>
            </w:r>
          </w:p>
        </w:tc>
        <w:tc>
          <w:tcPr>
            <w:tcW w:w="514" w:type="dxa"/>
            <w:tcBorders>
              <w:top w:val="single" w:color="auto" w:sz="4" w:space="0"/>
              <w:left w:val="nil"/>
              <w:bottom w:val="single" w:color="auto" w:sz="4" w:space="0"/>
              <w:right w:val="single" w:color="auto" w:sz="4" w:space="0"/>
            </w:tcBorders>
            <w:shd w:val="clear" w:color="000000" w:fill="FFFF00"/>
            <w:noWrap/>
            <w:vAlign w:val="center"/>
            <w:hideMark/>
          </w:tcPr>
          <w:p w:rsidRPr="00620271" w:rsidR="000A4554" w:rsidP="000A4554" w:rsidRDefault="000A4554" w14:paraId="43FEA942"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4" w:type="dxa"/>
            <w:tcBorders>
              <w:top w:val="single" w:color="auto" w:sz="4" w:space="0"/>
              <w:left w:val="nil"/>
              <w:bottom w:val="single" w:color="auto" w:sz="4" w:space="0"/>
              <w:right w:val="single" w:color="auto" w:sz="4" w:space="0"/>
            </w:tcBorders>
            <w:shd w:val="clear" w:color="000000" w:fill="FF0000"/>
            <w:noWrap/>
            <w:vAlign w:val="center"/>
            <w:hideMark/>
          </w:tcPr>
          <w:p w:rsidRPr="00620271" w:rsidR="000A4554" w:rsidP="000A4554" w:rsidRDefault="000A4554" w14:paraId="1BB011CF"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4" w:type="dxa"/>
            <w:tcBorders>
              <w:top w:val="single" w:color="auto" w:sz="4" w:space="0"/>
              <w:left w:val="nil"/>
              <w:bottom w:val="single" w:color="auto" w:sz="4" w:space="0"/>
              <w:right w:val="single" w:color="auto" w:sz="4" w:space="0"/>
            </w:tcBorders>
            <w:shd w:val="clear" w:color="000000" w:fill="FF0000"/>
            <w:noWrap/>
            <w:vAlign w:val="center"/>
            <w:hideMark/>
          </w:tcPr>
          <w:p w:rsidRPr="00620271" w:rsidR="000A4554" w:rsidP="000A4554" w:rsidRDefault="000A4554" w14:paraId="4CA7FAF4"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5" w:type="dxa"/>
            <w:tcBorders>
              <w:top w:val="single" w:color="auto" w:sz="4" w:space="0"/>
              <w:left w:val="nil"/>
              <w:bottom w:val="single" w:color="auto" w:sz="4" w:space="0"/>
              <w:right w:val="single" w:color="auto" w:sz="4" w:space="0"/>
            </w:tcBorders>
            <w:shd w:val="clear" w:color="000000" w:fill="FF0000"/>
            <w:noWrap/>
            <w:vAlign w:val="center"/>
            <w:hideMark/>
          </w:tcPr>
          <w:p w:rsidRPr="00620271" w:rsidR="000A4554" w:rsidP="000A4554" w:rsidRDefault="000A4554" w14:paraId="63534ACA"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r>
      <w:tr w:rsidRPr="000A4554" w:rsidR="00863302" w:rsidTr="00CF2A66" w14:paraId="367EC3BE" w14:textId="77777777">
        <w:trPr>
          <w:trHeight w:val="504"/>
          <w:jc w:val="center"/>
        </w:trPr>
        <w:tc>
          <w:tcPr>
            <w:tcW w:w="509" w:type="dxa"/>
            <w:vMerge/>
            <w:tcBorders>
              <w:top w:val="nil"/>
              <w:left w:val="nil"/>
              <w:bottom w:val="nil"/>
              <w:right w:val="nil"/>
            </w:tcBorders>
            <w:vAlign w:val="center"/>
            <w:hideMark/>
          </w:tcPr>
          <w:p w:rsidRPr="00620271" w:rsidR="000A4554" w:rsidP="000A4554" w:rsidRDefault="000A4554" w14:paraId="1323D991" w14:textId="77777777">
            <w:pPr>
              <w:spacing w:after="0" w:line="240" w:lineRule="auto"/>
              <w:rPr>
                <w:rFonts w:eastAsia="Times New Roman" w:cs="Calibri"/>
                <w:color w:val="000000"/>
                <w:sz w:val="22"/>
                <w:szCs w:val="22"/>
                <w:lang w:eastAsia="en-US"/>
              </w:rPr>
            </w:pPr>
          </w:p>
        </w:tc>
        <w:tc>
          <w:tcPr>
            <w:tcW w:w="335" w:type="dxa"/>
            <w:tcBorders>
              <w:top w:val="nil"/>
              <w:left w:val="nil"/>
              <w:bottom w:val="nil"/>
              <w:right w:val="nil"/>
            </w:tcBorders>
            <w:shd w:val="clear" w:color="auto" w:fill="auto"/>
            <w:noWrap/>
            <w:vAlign w:val="center"/>
            <w:hideMark/>
          </w:tcPr>
          <w:p w:rsidRPr="00620271" w:rsidR="000A4554" w:rsidP="000A4554" w:rsidRDefault="000A4554" w14:paraId="615E58BB" w14:textId="77777777">
            <w:pPr>
              <w:spacing w:after="0" w:line="240" w:lineRule="auto"/>
              <w:jc w:val="right"/>
              <w:rPr>
                <w:rFonts w:eastAsia="Times New Roman" w:cs="Calibri"/>
                <w:color w:val="000000"/>
                <w:sz w:val="22"/>
                <w:szCs w:val="22"/>
                <w:lang w:eastAsia="en-US"/>
              </w:rPr>
            </w:pPr>
            <w:r w:rsidRPr="00620271">
              <w:rPr>
                <w:rFonts w:eastAsia="Times New Roman" w:cs="Calibri"/>
                <w:color w:val="000000"/>
                <w:sz w:val="22"/>
                <w:szCs w:val="22"/>
                <w:lang w:eastAsia="en-US"/>
              </w:rPr>
              <w:t>4</w:t>
            </w:r>
          </w:p>
        </w:tc>
        <w:tc>
          <w:tcPr>
            <w:tcW w:w="515" w:type="dxa"/>
            <w:tcBorders>
              <w:top w:val="nil"/>
              <w:left w:val="single" w:color="auto" w:sz="4" w:space="0"/>
              <w:bottom w:val="single" w:color="auto" w:sz="4" w:space="0"/>
              <w:right w:val="single" w:color="auto" w:sz="4" w:space="0"/>
            </w:tcBorders>
            <w:shd w:val="clear" w:color="000000" w:fill="00CC00"/>
            <w:noWrap/>
            <w:vAlign w:val="center"/>
            <w:hideMark/>
          </w:tcPr>
          <w:p w:rsidRPr="00620271" w:rsidR="000A4554" w:rsidP="000A4554" w:rsidRDefault="000A4554" w14:paraId="7B7EDB97"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4" w:type="dxa"/>
            <w:tcBorders>
              <w:top w:val="nil"/>
              <w:left w:val="nil"/>
              <w:bottom w:val="single" w:color="auto" w:sz="4" w:space="0"/>
              <w:right w:val="single" w:color="auto" w:sz="4" w:space="0"/>
            </w:tcBorders>
            <w:shd w:val="clear" w:color="000000" w:fill="FFFF00"/>
            <w:noWrap/>
            <w:vAlign w:val="center"/>
            <w:hideMark/>
          </w:tcPr>
          <w:p w:rsidRPr="00620271" w:rsidR="000A4554" w:rsidP="000A4554" w:rsidRDefault="000A4554" w14:paraId="4CBB3201"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4" w:type="dxa"/>
            <w:tcBorders>
              <w:top w:val="nil"/>
              <w:left w:val="nil"/>
              <w:bottom w:val="single" w:color="auto" w:sz="4" w:space="0"/>
              <w:right w:val="single" w:color="auto" w:sz="4" w:space="0"/>
            </w:tcBorders>
            <w:shd w:val="clear" w:color="000000" w:fill="FFFF00"/>
            <w:noWrap/>
            <w:vAlign w:val="center"/>
            <w:hideMark/>
          </w:tcPr>
          <w:p w:rsidRPr="00620271" w:rsidR="000A4554" w:rsidP="000A4554" w:rsidRDefault="000A4554" w14:paraId="447A3DD5"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4" w:type="dxa"/>
            <w:tcBorders>
              <w:top w:val="nil"/>
              <w:left w:val="nil"/>
              <w:bottom w:val="single" w:color="auto" w:sz="4" w:space="0"/>
              <w:right w:val="single" w:color="auto" w:sz="4" w:space="0"/>
            </w:tcBorders>
            <w:shd w:val="clear" w:color="000000" w:fill="FF0000"/>
            <w:noWrap/>
            <w:vAlign w:val="center"/>
            <w:hideMark/>
          </w:tcPr>
          <w:p w:rsidRPr="00620271" w:rsidR="000A4554" w:rsidP="000A4554" w:rsidRDefault="000A4554" w14:paraId="20A2FCAE"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5" w:type="dxa"/>
            <w:tcBorders>
              <w:top w:val="nil"/>
              <w:left w:val="nil"/>
              <w:bottom w:val="single" w:color="auto" w:sz="4" w:space="0"/>
              <w:right w:val="single" w:color="auto" w:sz="4" w:space="0"/>
            </w:tcBorders>
            <w:shd w:val="clear" w:color="000000" w:fill="FF0000"/>
            <w:noWrap/>
            <w:vAlign w:val="center"/>
            <w:hideMark/>
          </w:tcPr>
          <w:p w:rsidRPr="00620271" w:rsidR="000A4554" w:rsidP="000A4554" w:rsidRDefault="000A4554" w14:paraId="27C4730F"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1</w:t>
            </w:r>
          </w:p>
        </w:tc>
      </w:tr>
      <w:tr w:rsidRPr="000A4554" w:rsidR="00863302" w:rsidTr="00CF2A66" w14:paraId="66C2B352" w14:textId="77777777">
        <w:trPr>
          <w:trHeight w:val="504"/>
          <w:jc w:val="center"/>
        </w:trPr>
        <w:tc>
          <w:tcPr>
            <w:tcW w:w="509" w:type="dxa"/>
            <w:vMerge/>
            <w:tcBorders>
              <w:top w:val="nil"/>
              <w:left w:val="nil"/>
              <w:bottom w:val="nil"/>
              <w:right w:val="nil"/>
            </w:tcBorders>
            <w:vAlign w:val="center"/>
            <w:hideMark/>
          </w:tcPr>
          <w:p w:rsidRPr="00620271" w:rsidR="000A4554" w:rsidP="000A4554" w:rsidRDefault="000A4554" w14:paraId="382819D4" w14:textId="77777777">
            <w:pPr>
              <w:spacing w:after="0" w:line="240" w:lineRule="auto"/>
              <w:rPr>
                <w:rFonts w:eastAsia="Times New Roman" w:cs="Calibri"/>
                <w:color w:val="000000"/>
                <w:sz w:val="22"/>
                <w:szCs w:val="22"/>
                <w:lang w:eastAsia="en-US"/>
              </w:rPr>
            </w:pPr>
          </w:p>
        </w:tc>
        <w:tc>
          <w:tcPr>
            <w:tcW w:w="335" w:type="dxa"/>
            <w:tcBorders>
              <w:top w:val="nil"/>
              <w:left w:val="nil"/>
              <w:bottom w:val="nil"/>
              <w:right w:val="nil"/>
            </w:tcBorders>
            <w:shd w:val="clear" w:color="auto" w:fill="auto"/>
            <w:noWrap/>
            <w:vAlign w:val="center"/>
            <w:hideMark/>
          </w:tcPr>
          <w:p w:rsidRPr="00620271" w:rsidR="000A4554" w:rsidP="000A4554" w:rsidRDefault="000A4554" w14:paraId="7573B0A1" w14:textId="77777777">
            <w:pPr>
              <w:spacing w:after="0" w:line="240" w:lineRule="auto"/>
              <w:jc w:val="right"/>
              <w:rPr>
                <w:rFonts w:eastAsia="Times New Roman" w:cs="Calibri"/>
                <w:color w:val="000000"/>
                <w:sz w:val="22"/>
                <w:szCs w:val="22"/>
                <w:lang w:eastAsia="en-US"/>
              </w:rPr>
            </w:pPr>
            <w:r w:rsidRPr="00620271">
              <w:rPr>
                <w:rFonts w:eastAsia="Times New Roman" w:cs="Calibri"/>
                <w:color w:val="000000"/>
                <w:sz w:val="22"/>
                <w:szCs w:val="22"/>
                <w:lang w:eastAsia="en-US"/>
              </w:rPr>
              <w:t>3</w:t>
            </w:r>
          </w:p>
        </w:tc>
        <w:tc>
          <w:tcPr>
            <w:tcW w:w="515" w:type="dxa"/>
            <w:tcBorders>
              <w:top w:val="nil"/>
              <w:left w:val="single" w:color="auto" w:sz="4" w:space="0"/>
              <w:bottom w:val="single" w:color="auto" w:sz="4" w:space="0"/>
              <w:right w:val="single" w:color="auto" w:sz="4" w:space="0"/>
            </w:tcBorders>
            <w:shd w:val="clear" w:color="000000" w:fill="00CC00"/>
            <w:noWrap/>
            <w:vAlign w:val="center"/>
            <w:hideMark/>
          </w:tcPr>
          <w:p w:rsidRPr="00620271" w:rsidR="000A4554" w:rsidP="000A4554" w:rsidRDefault="000A4554" w14:paraId="724C0FCA"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4" w:type="dxa"/>
            <w:tcBorders>
              <w:top w:val="nil"/>
              <w:left w:val="nil"/>
              <w:bottom w:val="single" w:color="auto" w:sz="4" w:space="0"/>
              <w:right w:val="single" w:color="auto" w:sz="4" w:space="0"/>
            </w:tcBorders>
            <w:shd w:val="clear" w:color="000000" w:fill="00CC00"/>
            <w:noWrap/>
            <w:vAlign w:val="center"/>
            <w:hideMark/>
          </w:tcPr>
          <w:p w:rsidRPr="00620271" w:rsidR="000A4554" w:rsidP="000A4554" w:rsidRDefault="000A4554" w14:paraId="6B06A999"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4" w:type="dxa"/>
            <w:tcBorders>
              <w:top w:val="nil"/>
              <w:left w:val="nil"/>
              <w:bottom w:val="single" w:color="auto" w:sz="4" w:space="0"/>
              <w:right w:val="single" w:color="auto" w:sz="4" w:space="0"/>
            </w:tcBorders>
            <w:shd w:val="clear" w:color="000000" w:fill="FFFF00"/>
            <w:noWrap/>
            <w:vAlign w:val="center"/>
            <w:hideMark/>
          </w:tcPr>
          <w:p w:rsidRPr="00620271" w:rsidR="000A4554" w:rsidP="000A4554" w:rsidRDefault="000A4554" w14:paraId="79A53E1A"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1</w:t>
            </w:r>
          </w:p>
        </w:tc>
        <w:tc>
          <w:tcPr>
            <w:tcW w:w="514" w:type="dxa"/>
            <w:tcBorders>
              <w:top w:val="nil"/>
              <w:left w:val="nil"/>
              <w:bottom w:val="single" w:color="auto" w:sz="4" w:space="0"/>
              <w:right w:val="single" w:color="auto" w:sz="4" w:space="0"/>
            </w:tcBorders>
            <w:shd w:val="clear" w:color="000000" w:fill="FFFF00"/>
            <w:noWrap/>
            <w:vAlign w:val="center"/>
            <w:hideMark/>
          </w:tcPr>
          <w:p w:rsidRPr="00620271" w:rsidR="000A4554" w:rsidP="000A4554" w:rsidRDefault="000A4554" w14:paraId="534C5E76"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1</w:t>
            </w:r>
          </w:p>
        </w:tc>
        <w:tc>
          <w:tcPr>
            <w:tcW w:w="515" w:type="dxa"/>
            <w:tcBorders>
              <w:top w:val="nil"/>
              <w:left w:val="nil"/>
              <w:bottom w:val="single" w:color="auto" w:sz="4" w:space="0"/>
              <w:right w:val="single" w:color="auto" w:sz="4" w:space="0"/>
            </w:tcBorders>
            <w:shd w:val="clear" w:color="000000" w:fill="FF0000"/>
            <w:noWrap/>
            <w:vAlign w:val="center"/>
            <w:hideMark/>
          </w:tcPr>
          <w:p w:rsidRPr="00620271" w:rsidR="000A4554" w:rsidP="000A4554" w:rsidRDefault="000A4554" w14:paraId="33D0A7D0"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1</w:t>
            </w:r>
          </w:p>
        </w:tc>
      </w:tr>
      <w:tr w:rsidRPr="000A4554" w:rsidR="00863302" w:rsidTr="00CF2A66" w14:paraId="56489F51" w14:textId="77777777">
        <w:trPr>
          <w:trHeight w:val="504"/>
          <w:jc w:val="center"/>
        </w:trPr>
        <w:tc>
          <w:tcPr>
            <w:tcW w:w="509" w:type="dxa"/>
            <w:vMerge/>
            <w:tcBorders>
              <w:top w:val="nil"/>
              <w:left w:val="nil"/>
              <w:bottom w:val="nil"/>
              <w:right w:val="nil"/>
            </w:tcBorders>
            <w:vAlign w:val="center"/>
            <w:hideMark/>
          </w:tcPr>
          <w:p w:rsidRPr="00620271" w:rsidR="000A4554" w:rsidP="000A4554" w:rsidRDefault="000A4554" w14:paraId="56664C0C" w14:textId="77777777">
            <w:pPr>
              <w:spacing w:after="0" w:line="240" w:lineRule="auto"/>
              <w:rPr>
                <w:rFonts w:eastAsia="Times New Roman" w:cs="Calibri"/>
                <w:color w:val="000000"/>
                <w:sz w:val="22"/>
                <w:szCs w:val="22"/>
                <w:lang w:eastAsia="en-US"/>
              </w:rPr>
            </w:pPr>
          </w:p>
        </w:tc>
        <w:tc>
          <w:tcPr>
            <w:tcW w:w="335" w:type="dxa"/>
            <w:tcBorders>
              <w:top w:val="nil"/>
              <w:left w:val="nil"/>
              <w:bottom w:val="nil"/>
              <w:right w:val="nil"/>
            </w:tcBorders>
            <w:shd w:val="clear" w:color="auto" w:fill="auto"/>
            <w:noWrap/>
            <w:vAlign w:val="center"/>
            <w:hideMark/>
          </w:tcPr>
          <w:p w:rsidRPr="00620271" w:rsidR="000A4554" w:rsidP="000A4554" w:rsidRDefault="000A4554" w14:paraId="2D803A7B" w14:textId="77777777">
            <w:pPr>
              <w:spacing w:after="0" w:line="240" w:lineRule="auto"/>
              <w:jc w:val="right"/>
              <w:rPr>
                <w:rFonts w:eastAsia="Times New Roman" w:cs="Calibri"/>
                <w:color w:val="000000"/>
                <w:sz w:val="22"/>
                <w:szCs w:val="22"/>
                <w:lang w:eastAsia="en-US"/>
              </w:rPr>
            </w:pPr>
            <w:r w:rsidRPr="00620271">
              <w:rPr>
                <w:rFonts w:eastAsia="Times New Roman" w:cs="Calibri"/>
                <w:color w:val="000000"/>
                <w:sz w:val="22"/>
                <w:szCs w:val="22"/>
                <w:lang w:eastAsia="en-US"/>
              </w:rPr>
              <w:t>2</w:t>
            </w:r>
          </w:p>
        </w:tc>
        <w:tc>
          <w:tcPr>
            <w:tcW w:w="515" w:type="dxa"/>
            <w:tcBorders>
              <w:top w:val="nil"/>
              <w:left w:val="single" w:color="auto" w:sz="4" w:space="0"/>
              <w:bottom w:val="single" w:color="auto" w:sz="4" w:space="0"/>
              <w:right w:val="single" w:color="auto" w:sz="4" w:space="0"/>
            </w:tcBorders>
            <w:shd w:val="clear" w:color="000000" w:fill="00CC00"/>
            <w:noWrap/>
            <w:vAlign w:val="center"/>
            <w:hideMark/>
          </w:tcPr>
          <w:p w:rsidRPr="00620271" w:rsidR="000A4554" w:rsidP="000A4554" w:rsidRDefault="000A4554" w14:paraId="2B505D85"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4" w:type="dxa"/>
            <w:tcBorders>
              <w:top w:val="nil"/>
              <w:left w:val="nil"/>
              <w:bottom w:val="single" w:color="auto" w:sz="4" w:space="0"/>
              <w:right w:val="single" w:color="auto" w:sz="4" w:space="0"/>
            </w:tcBorders>
            <w:shd w:val="clear" w:color="000000" w:fill="00CC00"/>
            <w:noWrap/>
            <w:vAlign w:val="center"/>
            <w:hideMark/>
          </w:tcPr>
          <w:p w:rsidRPr="00620271" w:rsidR="000A4554" w:rsidP="000A4554" w:rsidRDefault="000A4554" w14:paraId="4520932E"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1</w:t>
            </w:r>
          </w:p>
        </w:tc>
        <w:tc>
          <w:tcPr>
            <w:tcW w:w="514" w:type="dxa"/>
            <w:tcBorders>
              <w:top w:val="nil"/>
              <w:left w:val="nil"/>
              <w:bottom w:val="single" w:color="auto" w:sz="4" w:space="0"/>
              <w:right w:val="single" w:color="auto" w:sz="4" w:space="0"/>
            </w:tcBorders>
            <w:shd w:val="clear" w:color="000000" w:fill="00CC00"/>
            <w:noWrap/>
            <w:vAlign w:val="center"/>
            <w:hideMark/>
          </w:tcPr>
          <w:p w:rsidRPr="00620271" w:rsidR="000A4554" w:rsidP="000A4554" w:rsidRDefault="000A4554" w14:paraId="0DBB19B7"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1</w:t>
            </w:r>
          </w:p>
        </w:tc>
        <w:tc>
          <w:tcPr>
            <w:tcW w:w="514" w:type="dxa"/>
            <w:tcBorders>
              <w:top w:val="nil"/>
              <w:left w:val="nil"/>
              <w:bottom w:val="single" w:color="auto" w:sz="4" w:space="0"/>
              <w:right w:val="single" w:color="auto" w:sz="4" w:space="0"/>
            </w:tcBorders>
            <w:shd w:val="clear" w:color="000000" w:fill="FFFF00"/>
            <w:noWrap/>
            <w:vAlign w:val="center"/>
            <w:hideMark/>
          </w:tcPr>
          <w:p w:rsidRPr="00620271" w:rsidR="000A4554" w:rsidP="000A4554" w:rsidRDefault="000A4554" w14:paraId="5DD63854"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1</w:t>
            </w:r>
          </w:p>
        </w:tc>
        <w:tc>
          <w:tcPr>
            <w:tcW w:w="515" w:type="dxa"/>
            <w:tcBorders>
              <w:top w:val="nil"/>
              <w:left w:val="nil"/>
              <w:bottom w:val="single" w:color="auto" w:sz="4" w:space="0"/>
              <w:right w:val="single" w:color="auto" w:sz="4" w:space="0"/>
            </w:tcBorders>
            <w:shd w:val="clear" w:color="000000" w:fill="FFFF00"/>
            <w:noWrap/>
            <w:vAlign w:val="center"/>
            <w:hideMark/>
          </w:tcPr>
          <w:p w:rsidRPr="00620271" w:rsidR="000A4554" w:rsidP="000A4554" w:rsidRDefault="000A4554" w14:paraId="7E3BC6DA"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1</w:t>
            </w:r>
          </w:p>
        </w:tc>
      </w:tr>
      <w:tr w:rsidRPr="000A4554" w:rsidR="00863302" w:rsidTr="00CF2A66" w14:paraId="3C619173" w14:textId="77777777">
        <w:trPr>
          <w:trHeight w:val="504"/>
          <w:jc w:val="center"/>
        </w:trPr>
        <w:tc>
          <w:tcPr>
            <w:tcW w:w="509" w:type="dxa"/>
            <w:vMerge/>
            <w:tcBorders>
              <w:top w:val="nil"/>
              <w:left w:val="nil"/>
              <w:bottom w:val="nil"/>
              <w:right w:val="nil"/>
            </w:tcBorders>
            <w:vAlign w:val="center"/>
            <w:hideMark/>
          </w:tcPr>
          <w:p w:rsidRPr="00620271" w:rsidR="000A4554" w:rsidP="000A4554" w:rsidRDefault="000A4554" w14:paraId="3B14C5A9" w14:textId="77777777">
            <w:pPr>
              <w:spacing w:after="0" w:line="240" w:lineRule="auto"/>
              <w:rPr>
                <w:rFonts w:eastAsia="Times New Roman" w:cs="Calibri"/>
                <w:color w:val="000000"/>
                <w:sz w:val="22"/>
                <w:szCs w:val="22"/>
                <w:lang w:eastAsia="en-US"/>
              </w:rPr>
            </w:pPr>
          </w:p>
        </w:tc>
        <w:tc>
          <w:tcPr>
            <w:tcW w:w="335" w:type="dxa"/>
            <w:tcBorders>
              <w:top w:val="nil"/>
              <w:left w:val="nil"/>
              <w:bottom w:val="nil"/>
              <w:right w:val="nil"/>
            </w:tcBorders>
            <w:shd w:val="clear" w:color="auto" w:fill="auto"/>
            <w:noWrap/>
            <w:vAlign w:val="center"/>
            <w:hideMark/>
          </w:tcPr>
          <w:p w:rsidRPr="00620271" w:rsidR="000A4554" w:rsidP="000A4554" w:rsidRDefault="000A4554" w14:paraId="26EFB911" w14:textId="77777777">
            <w:pPr>
              <w:spacing w:after="0" w:line="240" w:lineRule="auto"/>
              <w:jc w:val="right"/>
              <w:rPr>
                <w:rFonts w:eastAsia="Times New Roman" w:cs="Calibri"/>
                <w:color w:val="000000"/>
                <w:sz w:val="22"/>
                <w:szCs w:val="22"/>
                <w:lang w:eastAsia="en-US"/>
              </w:rPr>
            </w:pPr>
            <w:r w:rsidRPr="00620271">
              <w:rPr>
                <w:rFonts w:eastAsia="Times New Roman" w:cs="Calibri"/>
                <w:color w:val="000000"/>
                <w:sz w:val="22"/>
                <w:szCs w:val="22"/>
                <w:lang w:eastAsia="en-US"/>
              </w:rPr>
              <w:t>1</w:t>
            </w:r>
          </w:p>
        </w:tc>
        <w:tc>
          <w:tcPr>
            <w:tcW w:w="515" w:type="dxa"/>
            <w:tcBorders>
              <w:top w:val="nil"/>
              <w:left w:val="single" w:color="auto" w:sz="4" w:space="0"/>
              <w:bottom w:val="single" w:color="auto" w:sz="4" w:space="0"/>
              <w:right w:val="single" w:color="auto" w:sz="4" w:space="0"/>
            </w:tcBorders>
            <w:shd w:val="clear" w:color="000000" w:fill="00CC00"/>
            <w:noWrap/>
            <w:vAlign w:val="center"/>
            <w:hideMark/>
          </w:tcPr>
          <w:p w:rsidRPr="00620271" w:rsidR="000A4554" w:rsidP="000A4554" w:rsidRDefault="000A4554" w14:paraId="559B7E64"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4" w:type="dxa"/>
            <w:tcBorders>
              <w:top w:val="nil"/>
              <w:left w:val="nil"/>
              <w:bottom w:val="single" w:color="auto" w:sz="4" w:space="0"/>
              <w:right w:val="single" w:color="auto" w:sz="4" w:space="0"/>
            </w:tcBorders>
            <w:shd w:val="clear" w:color="000000" w:fill="00CC00"/>
            <w:noWrap/>
            <w:vAlign w:val="center"/>
            <w:hideMark/>
          </w:tcPr>
          <w:p w:rsidRPr="00620271" w:rsidR="000A4554" w:rsidP="000A4554" w:rsidRDefault="000A4554" w14:paraId="494CAB87"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4" w:type="dxa"/>
            <w:tcBorders>
              <w:top w:val="nil"/>
              <w:left w:val="nil"/>
              <w:bottom w:val="single" w:color="auto" w:sz="4" w:space="0"/>
              <w:right w:val="single" w:color="auto" w:sz="4" w:space="0"/>
            </w:tcBorders>
            <w:shd w:val="clear" w:color="000000" w:fill="00CC00"/>
            <w:noWrap/>
            <w:vAlign w:val="center"/>
            <w:hideMark/>
          </w:tcPr>
          <w:p w:rsidRPr="00620271" w:rsidR="000A4554" w:rsidP="000A4554" w:rsidRDefault="000A4554" w14:paraId="1D5D34C9"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c>
          <w:tcPr>
            <w:tcW w:w="514" w:type="dxa"/>
            <w:tcBorders>
              <w:top w:val="nil"/>
              <w:left w:val="nil"/>
              <w:bottom w:val="single" w:color="auto" w:sz="4" w:space="0"/>
              <w:right w:val="single" w:color="auto" w:sz="4" w:space="0"/>
            </w:tcBorders>
            <w:shd w:val="clear" w:color="000000" w:fill="00CC00"/>
            <w:noWrap/>
            <w:vAlign w:val="center"/>
            <w:hideMark/>
          </w:tcPr>
          <w:p w:rsidRPr="00620271" w:rsidR="000A4554" w:rsidP="000A4554" w:rsidRDefault="000A4554" w14:paraId="1BBEB539"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1</w:t>
            </w:r>
          </w:p>
        </w:tc>
        <w:tc>
          <w:tcPr>
            <w:tcW w:w="515" w:type="dxa"/>
            <w:tcBorders>
              <w:top w:val="nil"/>
              <w:left w:val="nil"/>
              <w:bottom w:val="single" w:color="auto" w:sz="4" w:space="0"/>
              <w:right w:val="single" w:color="auto" w:sz="4" w:space="0"/>
            </w:tcBorders>
            <w:shd w:val="clear" w:color="000000" w:fill="FFFF00"/>
            <w:noWrap/>
            <w:vAlign w:val="center"/>
            <w:hideMark/>
          </w:tcPr>
          <w:p w:rsidRPr="00620271" w:rsidR="000A4554" w:rsidP="000A4554" w:rsidRDefault="000A4554" w14:paraId="7E3B1A01"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0</w:t>
            </w:r>
          </w:p>
        </w:tc>
      </w:tr>
      <w:tr w:rsidRPr="000A4554" w:rsidR="000A4554" w:rsidTr="00CF2A66" w14:paraId="4F15C8E5" w14:textId="77777777">
        <w:trPr>
          <w:trHeight w:val="300"/>
          <w:jc w:val="center"/>
        </w:trPr>
        <w:tc>
          <w:tcPr>
            <w:tcW w:w="509" w:type="dxa"/>
            <w:tcBorders>
              <w:top w:val="nil"/>
              <w:left w:val="nil"/>
              <w:bottom w:val="nil"/>
              <w:right w:val="nil"/>
            </w:tcBorders>
            <w:shd w:val="clear" w:color="auto" w:fill="auto"/>
            <w:noWrap/>
            <w:vAlign w:val="bottom"/>
            <w:hideMark/>
          </w:tcPr>
          <w:p w:rsidRPr="00620271" w:rsidR="000A4554" w:rsidP="000A4554" w:rsidRDefault="000A4554" w14:paraId="0615B0A3" w14:textId="77777777">
            <w:pPr>
              <w:spacing w:after="0" w:line="240" w:lineRule="auto"/>
              <w:jc w:val="center"/>
              <w:rPr>
                <w:rFonts w:eastAsia="Times New Roman" w:cs="Calibri"/>
                <w:color w:val="000000"/>
                <w:sz w:val="22"/>
                <w:szCs w:val="22"/>
                <w:lang w:eastAsia="en-US"/>
              </w:rPr>
            </w:pPr>
          </w:p>
        </w:tc>
        <w:tc>
          <w:tcPr>
            <w:tcW w:w="335" w:type="dxa"/>
            <w:tcBorders>
              <w:top w:val="nil"/>
              <w:left w:val="nil"/>
              <w:bottom w:val="nil"/>
              <w:right w:val="nil"/>
            </w:tcBorders>
            <w:shd w:val="clear" w:color="auto" w:fill="auto"/>
            <w:noWrap/>
            <w:vAlign w:val="bottom"/>
            <w:hideMark/>
          </w:tcPr>
          <w:p w:rsidRPr="00620271" w:rsidR="000A4554" w:rsidP="000A4554" w:rsidRDefault="000A4554" w14:paraId="0926181D" w14:textId="77777777">
            <w:pPr>
              <w:spacing w:after="0" w:line="240" w:lineRule="auto"/>
              <w:rPr>
                <w:rFonts w:eastAsia="Times New Roman" w:cs="Times New Roman"/>
                <w:sz w:val="20"/>
                <w:szCs w:val="20"/>
                <w:lang w:eastAsia="en-US"/>
              </w:rPr>
            </w:pPr>
          </w:p>
        </w:tc>
        <w:tc>
          <w:tcPr>
            <w:tcW w:w="515" w:type="dxa"/>
            <w:tcBorders>
              <w:top w:val="nil"/>
              <w:left w:val="nil"/>
              <w:bottom w:val="nil"/>
              <w:right w:val="nil"/>
            </w:tcBorders>
            <w:shd w:val="clear" w:color="auto" w:fill="auto"/>
            <w:noWrap/>
            <w:hideMark/>
          </w:tcPr>
          <w:p w:rsidRPr="00620271" w:rsidR="000A4554" w:rsidP="000A4554" w:rsidRDefault="000A4554" w14:paraId="1577BB2C"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1</w:t>
            </w:r>
          </w:p>
        </w:tc>
        <w:tc>
          <w:tcPr>
            <w:tcW w:w="514" w:type="dxa"/>
            <w:tcBorders>
              <w:top w:val="nil"/>
              <w:left w:val="nil"/>
              <w:bottom w:val="nil"/>
              <w:right w:val="nil"/>
            </w:tcBorders>
            <w:shd w:val="clear" w:color="auto" w:fill="auto"/>
            <w:noWrap/>
            <w:hideMark/>
          </w:tcPr>
          <w:p w:rsidRPr="00620271" w:rsidR="000A4554" w:rsidP="000A4554" w:rsidRDefault="000A4554" w14:paraId="2D544806"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2</w:t>
            </w:r>
          </w:p>
        </w:tc>
        <w:tc>
          <w:tcPr>
            <w:tcW w:w="514" w:type="dxa"/>
            <w:tcBorders>
              <w:top w:val="nil"/>
              <w:left w:val="nil"/>
              <w:bottom w:val="nil"/>
              <w:right w:val="nil"/>
            </w:tcBorders>
            <w:shd w:val="clear" w:color="auto" w:fill="auto"/>
            <w:noWrap/>
            <w:hideMark/>
          </w:tcPr>
          <w:p w:rsidRPr="00620271" w:rsidR="000A4554" w:rsidP="000A4554" w:rsidRDefault="000A4554" w14:paraId="155BDB22"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3</w:t>
            </w:r>
          </w:p>
        </w:tc>
        <w:tc>
          <w:tcPr>
            <w:tcW w:w="514" w:type="dxa"/>
            <w:tcBorders>
              <w:top w:val="nil"/>
              <w:left w:val="nil"/>
              <w:bottom w:val="nil"/>
              <w:right w:val="nil"/>
            </w:tcBorders>
            <w:shd w:val="clear" w:color="auto" w:fill="auto"/>
            <w:noWrap/>
            <w:hideMark/>
          </w:tcPr>
          <w:p w:rsidRPr="00620271" w:rsidR="000A4554" w:rsidP="000A4554" w:rsidRDefault="000A4554" w14:paraId="7FF26FBB"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4</w:t>
            </w:r>
          </w:p>
        </w:tc>
        <w:tc>
          <w:tcPr>
            <w:tcW w:w="515" w:type="dxa"/>
            <w:tcBorders>
              <w:top w:val="nil"/>
              <w:left w:val="nil"/>
              <w:bottom w:val="nil"/>
              <w:right w:val="nil"/>
            </w:tcBorders>
            <w:shd w:val="clear" w:color="auto" w:fill="auto"/>
            <w:noWrap/>
            <w:hideMark/>
          </w:tcPr>
          <w:p w:rsidRPr="00620271" w:rsidR="000A4554" w:rsidP="000A4554" w:rsidRDefault="000A4554" w14:paraId="12B5449C"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5</w:t>
            </w:r>
          </w:p>
        </w:tc>
      </w:tr>
      <w:tr w:rsidRPr="000A4554" w:rsidR="000A4554" w:rsidTr="00CF2A66" w14:paraId="5EAC6969" w14:textId="77777777">
        <w:trPr>
          <w:trHeight w:val="315"/>
          <w:jc w:val="center"/>
        </w:trPr>
        <w:tc>
          <w:tcPr>
            <w:tcW w:w="509" w:type="dxa"/>
            <w:tcBorders>
              <w:top w:val="nil"/>
              <w:left w:val="nil"/>
              <w:bottom w:val="nil"/>
              <w:right w:val="nil"/>
            </w:tcBorders>
            <w:shd w:val="clear" w:color="auto" w:fill="auto"/>
            <w:noWrap/>
            <w:vAlign w:val="bottom"/>
            <w:hideMark/>
          </w:tcPr>
          <w:p w:rsidRPr="00620271" w:rsidR="000A4554" w:rsidP="000A4554" w:rsidRDefault="000A4554" w14:paraId="11C8EA30" w14:textId="77777777">
            <w:pPr>
              <w:spacing w:after="0" w:line="240" w:lineRule="auto"/>
              <w:jc w:val="center"/>
              <w:rPr>
                <w:rFonts w:eastAsia="Times New Roman" w:cs="Calibri"/>
                <w:color w:val="000000"/>
                <w:sz w:val="22"/>
                <w:szCs w:val="22"/>
                <w:lang w:eastAsia="en-US"/>
              </w:rPr>
            </w:pPr>
          </w:p>
        </w:tc>
        <w:tc>
          <w:tcPr>
            <w:tcW w:w="335" w:type="dxa"/>
            <w:tcBorders>
              <w:top w:val="nil"/>
              <w:left w:val="nil"/>
              <w:bottom w:val="nil"/>
              <w:right w:val="nil"/>
            </w:tcBorders>
            <w:shd w:val="clear" w:color="auto" w:fill="auto"/>
            <w:noWrap/>
            <w:vAlign w:val="bottom"/>
            <w:hideMark/>
          </w:tcPr>
          <w:p w:rsidRPr="00620271" w:rsidR="000A4554" w:rsidP="000A4554" w:rsidRDefault="000A4554" w14:paraId="63CCE39D" w14:textId="77777777">
            <w:pPr>
              <w:spacing w:after="0" w:line="240" w:lineRule="auto"/>
              <w:rPr>
                <w:rFonts w:eastAsia="Times New Roman" w:cs="Times New Roman"/>
                <w:sz w:val="20"/>
                <w:szCs w:val="20"/>
                <w:lang w:eastAsia="en-US"/>
              </w:rPr>
            </w:pPr>
          </w:p>
        </w:tc>
        <w:tc>
          <w:tcPr>
            <w:tcW w:w="2572" w:type="dxa"/>
            <w:gridSpan w:val="5"/>
            <w:tcBorders>
              <w:top w:val="nil"/>
              <w:left w:val="nil"/>
              <w:bottom w:val="nil"/>
              <w:right w:val="nil"/>
            </w:tcBorders>
            <w:shd w:val="clear" w:color="auto" w:fill="auto"/>
            <w:noWrap/>
            <w:hideMark/>
          </w:tcPr>
          <w:p w:rsidRPr="00620271" w:rsidR="000A4554" w:rsidP="000A4554" w:rsidRDefault="000A4554" w14:paraId="4644F65F" w14:textId="77777777">
            <w:pPr>
              <w:spacing w:after="0" w:line="240" w:lineRule="auto"/>
              <w:jc w:val="center"/>
              <w:rPr>
                <w:rFonts w:eastAsia="Times New Roman" w:cs="Calibri"/>
                <w:color w:val="000000"/>
                <w:sz w:val="22"/>
                <w:szCs w:val="22"/>
                <w:lang w:eastAsia="en-US"/>
              </w:rPr>
            </w:pPr>
            <w:r w:rsidRPr="00620271">
              <w:rPr>
                <w:rFonts w:eastAsia="Times New Roman" w:cs="Calibri"/>
                <w:color w:val="000000"/>
                <w:sz w:val="22"/>
                <w:szCs w:val="22"/>
                <w:lang w:eastAsia="en-US"/>
              </w:rPr>
              <w:t>Severity</w:t>
            </w:r>
          </w:p>
        </w:tc>
      </w:tr>
    </w:tbl>
    <w:p w:rsidRPr="00620271" w:rsidR="00DD1575" w:rsidP="00DD1575" w:rsidRDefault="00DD1575" w14:paraId="16C7C14E" w14:textId="6039C180">
      <w:pPr>
        <w:rPr>
          <w:rFonts w:cs="Times New Roman"/>
        </w:rPr>
      </w:pPr>
      <w:r w:rsidRPr="00620271">
        <w:rPr>
          <w:rFonts w:cs="Times New Roman"/>
        </w:rPr>
        <w:tab/>
      </w:r>
      <w:r w:rsidRPr="00620271">
        <w:rPr>
          <w:rFonts w:cs="Times New Roman"/>
        </w:rPr>
        <w:t>The risks for the project are broken into three categories: physical risks, programming risk, and electrical risk.</w:t>
      </w:r>
      <w:r w:rsidRPr="00620271" w:rsidR="00CE6065">
        <w:rPr>
          <w:rFonts w:cs="Times New Roman"/>
        </w:rPr>
        <w:t xml:space="preserve"> The first physical risk is the shearing of bolts and welds</w:t>
      </w:r>
      <w:r w:rsidRPr="00620271" w:rsidR="00417E8E">
        <w:rPr>
          <w:rFonts w:cs="Times New Roman"/>
        </w:rPr>
        <w:t xml:space="preserve"> at the robot mount location on the wheelchair, which will be mitigated by completing a stress</w:t>
      </w:r>
      <w:r w:rsidRPr="00620271" w:rsidR="00E47E0C">
        <w:rPr>
          <w:rFonts w:cs="Times New Roman"/>
        </w:rPr>
        <w:t>/strain analysis</w:t>
      </w:r>
      <w:r w:rsidRPr="00620271" w:rsidR="0033715A">
        <w:rPr>
          <w:rFonts w:cs="Times New Roman"/>
        </w:rPr>
        <w:t xml:space="preserve"> on the bolts that mount the robot arm to the </w:t>
      </w:r>
      <w:r w:rsidRPr="00620271" w:rsidR="6222504E">
        <w:rPr>
          <w:rFonts w:cs="Times New Roman"/>
        </w:rPr>
        <w:t>U</w:t>
      </w:r>
      <w:r w:rsidRPr="00620271" w:rsidR="0033715A">
        <w:rPr>
          <w:rFonts w:cs="Times New Roman"/>
        </w:rPr>
        <w:t>ni</w:t>
      </w:r>
      <w:r w:rsidRPr="00620271" w:rsidR="005A18FD">
        <w:rPr>
          <w:rFonts w:cs="Times New Roman"/>
        </w:rPr>
        <w:t>-</w:t>
      </w:r>
      <w:r w:rsidRPr="00620271" w:rsidR="0033715A">
        <w:rPr>
          <w:rFonts w:cs="Times New Roman"/>
        </w:rPr>
        <w:t>track, and the welds that provide structure for the robotic arm on the mount.</w:t>
      </w:r>
      <w:r w:rsidRPr="00620271" w:rsidR="001F3A2B">
        <w:rPr>
          <w:rFonts w:cs="Times New Roman"/>
        </w:rPr>
        <w:t xml:space="preserve"> Another similar risk is buckling/bending of robotic arm members due to excessive load or improper use, which will be mitigated by choosing an arm</w:t>
      </w:r>
      <w:r w:rsidRPr="00620271" w:rsidR="006C082F">
        <w:rPr>
          <w:rFonts w:cs="Times New Roman"/>
        </w:rPr>
        <w:t xml:space="preserve"> that uses</w:t>
      </w:r>
      <w:r w:rsidRPr="00620271" w:rsidR="00F66A8D">
        <w:rPr>
          <w:rFonts w:cs="Times New Roman"/>
        </w:rPr>
        <w:t xml:space="preserve"> materials rated for high stress applications. </w:t>
      </w:r>
      <w:r w:rsidRPr="00620271" w:rsidR="002F7B00">
        <w:rPr>
          <w:rFonts w:cs="Times New Roman"/>
        </w:rPr>
        <w:t xml:space="preserve">The last physical operating risk </w:t>
      </w:r>
      <w:r w:rsidRPr="00620271" w:rsidR="00F8168B">
        <w:rPr>
          <w:rFonts w:cs="Times New Roman"/>
        </w:rPr>
        <w:t xml:space="preserve">is if the arm </w:t>
      </w:r>
      <w:r w:rsidRPr="00620271" w:rsidR="00634CFC">
        <w:rPr>
          <w:rFonts w:cs="Times New Roman"/>
        </w:rPr>
        <w:t>exceeds</w:t>
      </w:r>
      <w:r w:rsidRPr="00620271" w:rsidR="00F8168B">
        <w:rPr>
          <w:rFonts w:cs="Times New Roman"/>
        </w:rPr>
        <w:t xml:space="preserve"> the allowed range of oper</w:t>
      </w:r>
      <w:r w:rsidRPr="00620271" w:rsidR="00634CFC">
        <w:rPr>
          <w:rFonts w:cs="Times New Roman"/>
        </w:rPr>
        <w:t>a</w:t>
      </w:r>
      <w:r w:rsidRPr="00620271" w:rsidR="00F8168B">
        <w:rPr>
          <w:rFonts w:cs="Times New Roman"/>
        </w:rPr>
        <w:t>tion</w:t>
      </w:r>
      <w:r w:rsidRPr="00620271" w:rsidR="00634CFC">
        <w:rPr>
          <w:rFonts w:cs="Times New Roman"/>
        </w:rPr>
        <w:t xml:space="preserve">, which </w:t>
      </w:r>
      <w:r w:rsidRPr="00620271" w:rsidR="00634CFC">
        <w:rPr>
          <w:rFonts w:cs="Times New Roman"/>
        </w:rPr>
        <w:t xml:space="preserve">will be mitigated by mechanical and </w:t>
      </w:r>
      <w:r w:rsidRPr="00620271" w:rsidR="00953C9B">
        <w:rPr>
          <w:rFonts w:cs="Times New Roman"/>
        </w:rPr>
        <w:t>electronic</w:t>
      </w:r>
      <w:r w:rsidRPr="00620271" w:rsidR="00634CFC">
        <w:rPr>
          <w:rFonts w:cs="Times New Roman"/>
        </w:rPr>
        <w:t xml:space="preserve"> stops and limiters.</w:t>
      </w:r>
      <w:r w:rsidRPr="00620271" w:rsidR="006E05D0">
        <w:rPr>
          <w:rFonts w:cs="Times New Roman"/>
        </w:rPr>
        <w:t xml:space="preserve"> Water damage is also a risk considered that will be mitigated </w:t>
      </w:r>
      <w:r w:rsidRPr="00620271" w:rsidR="001A2F82">
        <w:rPr>
          <w:rFonts w:cs="Times New Roman"/>
        </w:rPr>
        <w:t>by</w:t>
      </w:r>
      <w:r w:rsidRPr="00620271" w:rsidR="001B635D">
        <w:rPr>
          <w:rFonts w:cs="Times New Roman"/>
        </w:rPr>
        <w:t xml:space="preserve"> using materials </w:t>
      </w:r>
      <w:r w:rsidRPr="00620271" w:rsidR="00732905">
        <w:rPr>
          <w:rFonts w:cs="Times New Roman"/>
        </w:rPr>
        <w:t>with ingress protection ratings</w:t>
      </w:r>
      <w:r w:rsidRPr="00620271" w:rsidR="00AB62D2">
        <w:rPr>
          <w:rFonts w:cs="Times New Roman"/>
        </w:rPr>
        <w:t xml:space="preserve"> of IP 65, which is protected against dust and protected against water being sprayed at the system.</w:t>
      </w:r>
    </w:p>
    <w:p w:rsidRPr="00620271" w:rsidR="0005398E" w:rsidP="00DD1575" w:rsidRDefault="0005398E" w14:paraId="0A03617C" w14:textId="1E9DD0B5">
      <w:pPr>
        <w:rPr>
          <w:rFonts w:cs="Times New Roman"/>
        </w:rPr>
      </w:pPr>
      <w:r w:rsidRPr="00620271">
        <w:rPr>
          <w:rFonts w:cs="Times New Roman"/>
        </w:rPr>
        <w:tab/>
      </w:r>
      <w:r w:rsidRPr="00620271">
        <w:rPr>
          <w:rFonts w:cs="Times New Roman"/>
        </w:rPr>
        <w:t>The first programming risk i</w:t>
      </w:r>
      <w:r w:rsidRPr="00620271" w:rsidR="00006174">
        <w:rPr>
          <w:rFonts w:cs="Times New Roman"/>
        </w:rPr>
        <w:t>s if a programmed function exceeds the expected operating time (gets stuck in a loop) which will be mitigate</w:t>
      </w:r>
      <w:r w:rsidRPr="00620271" w:rsidR="0014465C">
        <w:rPr>
          <w:rFonts w:cs="Times New Roman"/>
        </w:rPr>
        <w:t xml:space="preserve">d by programming an arbitrary time limit that compares function operating time to this </w:t>
      </w:r>
      <w:r w:rsidRPr="00620271" w:rsidR="2817CB79">
        <w:rPr>
          <w:rFonts w:cs="Times New Roman"/>
        </w:rPr>
        <w:t>value and</w:t>
      </w:r>
      <w:r w:rsidRPr="00620271" w:rsidR="0014465C">
        <w:rPr>
          <w:rFonts w:cs="Times New Roman"/>
        </w:rPr>
        <w:t xml:space="preserve"> ends all operation if the function time exceeds this </w:t>
      </w:r>
      <w:r w:rsidRPr="00620271" w:rsidR="00D076A6">
        <w:rPr>
          <w:rFonts w:cs="Times New Roman"/>
        </w:rPr>
        <w:t>limit.</w:t>
      </w:r>
      <w:r w:rsidRPr="00620271" w:rsidR="00545003">
        <w:rPr>
          <w:rFonts w:cs="Times New Roman"/>
        </w:rPr>
        <w:t xml:space="preserve"> This ensures that the robot will not repeat actions such as moving a water bottle between two points </w:t>
      </w:r>
      <w:r w:rsidRPr="00620271" w:rsidR="001A71F5">
        <w:rPr>
          <w:rFonts w:cs="Times New Roman"/>
        </w:rPr>
        <w:t>indefinitely.</w:t>
      </w:r>
      <w:r w:rsidRPr="00620271" w:rsidR="0014465C">
        <w:rPr>
          <w:rFonts w:cs="Times New Roman"/>
        </w:rPr>
        <w:t xml:space="preserve"> </w:t>
      </w:r>
      <w:r w:rsidRPr="00620271" w:rsidR="00DC582D">
        <w:rPr>
          <w:rFonts w:cs="Times New Roman"/>
        </w:rPr>
        <w:t xml:space="preserve">The second programming risk </w:t>
      </w:r>
      <w:r w:rsidRPr="00620271" w:rsidR="308F8CC6">
        <w:rPr>
          <w:rFonts w:cs="Times New Roman"/>
        </w:rPr>
        <w:t xml:space="preserve">is </w:t>
      </w:r>
      <w:r w:rsidRPr="00620271" w:rsidR="00DC582D">
        <w:rPr>
          <w:rFonts w:cs="Times New Roman"/>
        </w:rPr>
        <w:t xml:space="preserve">if </w:t>
      </w:r>
      <w:r w:rsidR="007F213F">
        <w:rPr>
          <w:rFonts w:cs="Times New Roman"/>
        </w:rPr>
        <w:t xml:space="preserve">a </w:t>
      </w:r>
      <w:r w:rsidRPr="00620271" w:rsidR="00DC582D">
        <w:rPr>
          <w:rFonts w:cs="Times New Roman"/>
        </w:rPr>
        <w:t xml:space="preserve">delay between the robotic arm and joystick </w:t>
      </w:r>
      <w:r w:rsidR="007F213F">
        <w:rPr>
          <w:rFonts w:cs="Times New Roman"/>
        </w:rPr>
        <w:t xml:space="preserve">causes inaccuracy in performing functions, which will be mitigated by </w:t>
      </w:r>
      <w:r w:rsidR="00CD0361">
        <w:rPr>
          <w:rFonts w:cs="Times New Roman"/>
        </w:rPr>
        <w:t>configuring sensitivity of the joystick to account for any delay.</w:t>
      </w:r>
    </w:p>
    <w:p w:rsidRPr="00620271" w:rsidR="00634CFC" w:rsidP="00DD1575" w:rsidRDefault="00634CFC" w14:paraId="3839FF1D" w14:textId="04F8D662">
      <w:pPr>
        <w:rPr>
          <w:rFonts w:cs="Times New Roman"/>
        </w:rPr>
      </w:pPr>
      <w:r w:rsidRPr="00620271">
        <w:rPr>
          <w:rFonts w:cs="Times New Roman"/>
        </w:rPr>
        <w:tab/>
      </w:r>
      <w:r w:rsidRPr="00620271" w:rsidR="00C23BBD">
        <w:rPr>
          <w:rFonts w:cs="Times New Roman"/>
        </w:rPr>
        <w:t xml:space="preserve">Since the </w:t>
      </w:r>
      <w:r w:rsidRPr="00620271" w:rsidR="00D15120">
        <w:rPr>
          <w:rFonts w:cs="Times New Roman"/>
        </w:rPr>
        <w:t>system has</w:t>
      </w:r>
      <w:r w:rsidRPr="00620271" w:rsidR="00C23BBD">
        <w:rPr>
          <w:rFonts w:cs="Times New Roman"/>
        </w:rPr>
        <w:t xml:space="preserve"> motors, batteries, processing equipment and sub</w:t>
      </w:r>
      <w:r w:rsidRPr="00620271" w:rsidR="00E06E87">
        <w:rPr>
          <w:rFonts w:cs="Times New Roman"/>
        </w:rPr>
        <w:t xml:space="preserve">-systems for controlling power, it is important to consider the risks associated with electrical </w:t>
      </w:r>
      <w:r w:rsidRPr="00620271" w:rsidR="006F4A01">
        <w:rPr>
          <w:rFonts w:cs="Times New Roman"/>
        </w:rPr>
        <w:t>equipment failure.</w:t>
      </w:r>
      <w:r w:rsidRPr="00620271" w:rsidR="008917B2">
        <w:rPr>
          <w:rFonts w:cs="Times New Roman"/>
        </w:rPr>
        <w:t xml:space="preserve"> Electrical components can overheat, causing technical or electrical failure and deformation of parts. Overheating will be mitigated through material choice and proper ventilation implementation.</w:t>
      </w:r>
      <w:r w:rsidRPr="00620271" w:rsidR="005F02F3">
        <w:rPr>
          <w:rFonts w:cs="Times New Roman"/>
        </w:rPr>
        <w:t xml:space="preserve"> Additionally, it is possible that </w:t>
      </w:r>
      <w:r w:rsidRPr="00620271" w:rsidR="00EA50A7">
        <w:rPr>
          <w:rFonts w:cs="Times New Roman"/>
        </w:rPr>
        <w:t>power surges through the system when the battery is first connected, so the team will include a breaker</w:t>
      </w:r>
      <w:r w:rsidRPr="00620271" w:rsidR="00A60F86">
        <w:rPr>
          <w:rFonts w:cs="Times New Roman"/>
        </w:rPr>
        <w:t xml:space="preserve"> </w:t>
      </w:r>
      <w:r w:rsidRPr="00620271" w:rsidR="00EA50A7">
        <w:rPr>
          <w:rFonts w:cs="Times New Roman"/>
        </w:rPr>
        <w:t>(switch) between the battery and the rest of the system to mitigate any effects from an electrical surge.</w:t>
      </w:r>
    </w:p>
    <w:p w:rsidRPr="00620271" w:rsidR="004D4718" w:rsidP="008D44ED" w:rsidRDefault="004D4718" w14:paraId="6C51B3B4" w14:textId="6E9CF74A">
      <w:pPr>
        <w:pStyle w:val="Heading1"/>
        <w:rPr>
          <w:rFonts w:asciiTheme="minorHAnsi" w:hAnsiTheme="minorHAnsi"/>
          <w:b w:val="0"/>
        </w:rPr>
      </w:pPr>
      <w:bookmarkStart w:name="_Toc181137466" w:id="57"/>
      <w:r w:rsidRPr="00620271">
        <w:rPr>
          <w:rFonts w:asciiTheme="minorHAnsi" w:hAnsiTheme="minorHAnsi"/>
        </w:rPr>
        <w:t>Project Management</w:t>
      </w:r>
      <w:bookmarkEnd w:id="57"/>
    </w:p>
    <w:p w:rsidRPr="00620271" w:rsidR="69ABD291" w:rsidP="0E1408FA" w:rsidRDefault="69ABD291" w14:paraId="1A3840A8" w14:textId="5D89E2D4">
      <w:pPr>
        <w:pStyle w:val="Heading2"/>
        <w:rPr>
          <w:rFonts w:asciiTheme="minorHAnsi" w:hAnsiTheme="minorHAnsi"/>
        </w:rPr>
      </w:pPr>
      <w:bookmarkStart w:name="_Toc181137467" w:id="58"/>
      <w:r w:rsidRPr="00620271">
        <w:rPr>
          <w:rFonts w:asciiTheme="minorHAnsi" w:hAnsiTheme="minorHAnsi"/>
        </w:rPr>
        <w:t>Schedule</w:t>
      </w:r>
      <w:bookmarkEnd w:id="58"/>
    </w:p>
    <w:p w:rsidRPr="00620271" w:rsidR="03810B86" w:rsidP="0E1408FA" w:rsidRDefault="03810B86" w14:paraId="23E711E4" w14:textId="550A9B7D">
      <w:pPr>
        <w:ind w:firstLine="720"/>
        <w:rPr>
          <w:rFonts w:cs="Times New Roman"/>
        </w:rPr>
      </w:pPr>
      <w:r w:rsidRPr="00620271">
        <w:rPr>
          <w:rFonts w:cs="Times New Roman"/>
        </w:rPr>
        <w:t xml:space="preserve">Initially, </w:t>
      </w:r>
      <w:r w:rsidRPr="00620271" w:rsidR="3ED89643">
        <w:rPr>
          <w:rFonts w:cs="Times New Roman"/>
        </w:rPr>
        <w:t xml:space="preserve">Team 205 </w:t>
      </w:r>
      <w:r w:rsidRPr="00620271" w:rsidR="588749D9">
        <w:rPr>
          <w:rFonts w:cs="Times New Roman"/>
        </w:rPr>
        <w:t xml:space="preserve">began with the </w:t>
      </w:r>
      <w:r w:rsidRPr="00620271" w:rsidR="424E398E">
        <w:rPr>
          <w:rFonts w:cs="Times New Roman"/>
        </w:rPr>
        <w:t xml:space="preserve">intent of modifying a low-cost robotic arm to assist motorized chair users. </w:t>
      </w:r>
      <w:r w:rsidRPr="00620271" w:rsidR="7DE7E86C">
        <w:rPr>
          <w:rFonts w:cs="Times New Roman"/>
        </w:rPr>
        <w:t>Most of the fall semester progress consist</w:t>
      </w:r>
      <w:r w:rsidRPr="00620271" w:rsidR="27AB01CE">
        <w:rPr>
          <w:rFonts w:cs="Times New Roman"/>
        </w:rPr>
        <w:t>ed</w:t>
      </w:r>
      <w:r w:rsidRPr="00620271" w:rsidR="7DE7E86C">
        <w:rPr>
          <w:rFonts w:cs="Times New Roman"/>
        </w:rPr>
        <w:t xml:space="preserve"> of p</w:t>
      </w:r>
      <w:r w:rsidRPr="00620271" w:rsidR="4CA43CB2">
        <w:rPr>
          <w:rFonts w:cs="Times New Roman"/>
        </w:rPr>
        <w:t>ropose</w:t>
      </w:r>
      <w:r w:rsidRPr="00620271" w:rsidR="5522CB61">
        <w:rPr>
          <w:rFonts w:cs="Times New Roman"/>
        </w:rPr>
        <w:t>d</w:t>
      </w:r>
      <w:r w:rsidRPr="00620271" w:rsidR="4CA43CB2">
        <w:rPr>
          <w:rFonts w:cs="Times New Roman"/>
        </w:rPr>
        <w:t xml:space="preserve"> needs, design concepts, risk and mitigation strategies, </w:t>
      </w:r>
      <w:r w:rsidRPr="00620271" w:rsidR="170DDA81">
        <w:rPr>
          <w:rFonts w:cs="Times New Roman"/>
        </w:rPr>
        <w:t xml:space="preserve">and additional details </w:t>
      </w:r>
      <w:r w:rsidRPr="00620271" w:rsidR="083A4D0A">
        <w:rPr>
          <w:rFonts w:cs="Times New Roman"/>
        </w:rPr>
        <w:t xml:space="preserve">that </w:t>
      </w:r>
      <w:r w:rsidRPr="00620271" w:rsidR="170DDA81">
        <w:rPr>
          <w:rFonts w:cs="Times New Roman"/>
        </w:rPr>
        <w:t xml:space="preserve">were evaluated </w:t>
      </w:r>
      <w:r w:rsidRPr="00620271" w:rsidR="457D1F94">
        <w:rPr>
          <w:rFonts w:cs="Times New Roman"/>
        </w:rPr>
        <w:t>wit</w:t>
      </w:r>
      <w:r w:rsidRPr="00620271" w:rsidR="170DDA81">
        <w:rPr>
          <w:rFonts w:cs="Times New Roman"/>
        </w:rPr>
        <w:t xml:space="preserve">h the help of the faculty advisor and sponsor team. </w:t>
      </w:r>
      <w:r w:rsidRPr="00620271" w:rsidR="2061EF09">
        <w:rPr>
          <w:rFonts w:cs="Times New Roman"/>
        </w:rPr>
        <w:t xml:space="preserve">Throughout the completion of these assessments, the team was conceptually challenged to think outside the box, for example, </w:t>
      </w:r>
      <w:r w:rsidRPr="00620271" w:rsidR="320746AA">
        <w:rPr>
          <w:rFonts w:cs="Times New Roman"/>
        </w:rPr>
        <w:t xml:space="preserve">the </w:t>
      </w:r>
      <w:r w:rsidRPr="00620271" w:rsidR="197D3573">
        <w:rPr>
          <w:rFonts w:cs="Times New Roman"/>
        </w:rPr>
        <w:t xml:space="preserve">team was </w:t>
      </w:r>
      <w:r w:rsidRPr="00620271" w:rsidR="6EFDD1C9">
        <w:rPr>
          <w:rFonts w:cs="Times New Roman"/>
        </w:rPr>
        <w:t>t</w:t>
      </w:r>
      <w:r w:rsidRPr="00620271" w:rsidR="197D3573">
        <w:rPr>
          <w:rFonts w:cs="Times New Roman"/>
        </w:rPr>
        <w:t>asked with generating concepts that were not robotic arms</w:t>
      </w:r>
      <w:r w:rsidRPr="00620271" w:rsidR="26813976">
        <w:rPr>
          <w:rFonts w:cs="Times New Roman"/>
        </w:rPr>
        <w:t xml:space="preserve">. </w:t>
      </w:r>
      <w:r w:rsidRPr="00620271" w:rsidR="2C7F72DF">
        <w:rPr>
          <w:rFonts w:cs="Times New Roman"/>
        </w:rPr>
        <w:t xml:space="preserve">Overall, the team was able to successfully complete </w:t>
      </w:r>
      <w:r w:rsidRPr="00620271" w:rsidR="689F2E4E">
        <w:rPr>
          <w:rFonts w:cs="Times New Roman"/>
        </w:rPr>
        <w:t xml:space="preserve">quality </w:t>
      </w:r>
      <w:r w:rsidRPr="00620271" w:rsidR="2C7F72DF">
        <w:rPr>
          <w:rFonts w:cs="Times New Roman"/>
        </w:rPr>
        <w:t xml:space="preserve">assignments leading into the Preliminary Design Review (PDR). </w:t>
      </w:r>
    </w:p>
    <w:p w:rsidRPr="00620271" w:rsidR="63FA715F" w:rsidP="0E1408FA" w:rsidRDefault="63FA715F" w14:paraId="09145280" w14:textId="1F463560">
      <w:pPr>
        <w:ind w:firstLine="720"/>
        <w:rPr>
          <w:rFonts w:eastAsia="Times New Roman" w:cs="Times New Roman"/>
        </w:rPr>
      </w:pPr>
      <w:r w:rsidRPr="00620271">
        <w:rPr>
          <w:rFonts w:cs="Times New Roman"/>
        </w:rPr>
        <w:t xml:space="preserve">Currently, </w:t>
      </w:r>
      <w:r w:rsidRPr="00620271" w:rsidR="7BDE6757">
        <w:rPr>
          <w:rFonts w:cs="Times New Roman"/>
        </w:rPr>
        <w:t>the team</w:t>
      </w:r>
      <w:r w:rsidRPr="00620271" w:rsidR="6F1EA2C1">
        <w:rPr>
          <w:rFonts w:cs="Times New Roman"/>
        </w:rPr>
        <w:t xml:space="preserve"> is on schedule </w:t>
      </w:r>
      <w:r w:rsidRPr="00620271" w:rsidR="41CF5E05">
        <w:rPr>
          <w:rFonts w:cs="Times New Roman"/>
        </w:rPr>
        <w:t xml:space="preserve">and prepared to begin work </w:t>
      </w:r>
      <w:r w:rsidRPr="00620271" w:rsidR="622C9950">
        <w:rPr>
          <w:rFonts w:cs="Times New Roman"/>
        </w:rPr>
        <w:t>for</w:t>
      </w:r>
      <w:r w:rsidRPr="00620271" w:rsidR="6F1EA2C1">
        <w:rPr>
          <w:rFonts w:cs="Times New Roman"/>
        </w:rPr>
        <w:t xml:space="preserve"> </w:t>
      </w:r>
      <w:r w:rsidRPr="00620271" w:rsidR="21C369D1">
        <w:rPr>
          <w:rFonts w:cs="Times New Roman"/>
        </w:rPr>
        <w:t>C</w:t>
      </w:r>
      <w:r w:rsidRPr="00620271" w:rsidR="2C2E3CD6">
        <w:rPr>
          <w:rFonts w:cs="Times New Roman"/>
        </w:rPr>
        <w:t xml:space="preserve">ritical Design Review (CDR) </w:t>
      </w:r>
      <w:r w:rsidRPr="00620271" w:rsidR="055D466A">
        <w:rPr>
          <w:rFonts w:cs="Times New Roman"/>
        </w:rPr>
        <w:t>upon completion of</w:t>
      </w:r>
      <w:r w:rsidRPr="00620271" w:rsidR="47FB0AB6">
        <w:rPr>
          <w:rFonts w:cs="Times New Roman"/>
        </w:rPr>
        <w:t xml:space="preserve"> </w:t>
      </w:r>
      <w:r w:rsidRPr="00620271" w:rsidR="00ECAC7C">
        <w:rPr>
          <w:rFonts w:cs="Times New Roman"/>
        </w:rPr>
        <w:t xml:space="preserve">PDR. </w:t>
      </w:r>
      <w:r w:rsidRPr="00620271" w:rsidR="32614A35">
        <w:rPr>
          <w:rFonts w:cs="Times New Roman"/>
        </w:rPr>
        <w:t>Within the next few weeks, the team will begin phases of prototyping and engineering calculations. For prototyping purposes, the tea</w:t>
      </w:r>
      <w:r w:rsidRPr="00620271" w:rsidR="6153F8A5">
        <w:rPr>
          <w:rFonts w:cs="Times New Roman"/>
        </w:rPr>
        <w:t xml:space="preserve">m will use </w:t>
      </w:r>
      <w:r w:rsidRPr="00620271" w:rsidR="67F71316">
        <w:rPr>
          <w:rFonts w:cs="Times New Roman"/>
        </w:rPr>
        <w:t xml:space="preserve">3D printing to test the dimensions </w:t>
      </w:r>
      <w:r w:rsidRPr="00620271" w:rsidR="5804A0B3">
        <w:rPr>
          <w:rFonts w:cs="Times New Roman"/>
        </w:rPr>
        <w:t xml:space="preserve">and fitment </w:t>
      </w:r>
      <w:r w:rsidRPr="00620271" w:rsidR="67F71316">
        <w:rPr>
          <w:rFonts w:cs="Times New Roman"/>
        </w:rPr>
        <w:t>of</w:t>
      </w:r>
      <w:r w:rsidRPr="00620271" w:rsidR="6F2DF643">
        <w:rPr>
          <w:rFonts w:cs="Times New Roman"/>
        </w:rPr>
        <w:t xml:space="preserve"> the </w:t>
      </w:r>
      <w:r w:rsidRPr="00620271" w:rsidR="41C1C4AA">
        <w:rPr>
          <w:rFonts w:cs="Times New Roman"/>
        </w:rPr>
        <w:t>components</w:t>
      </w:r>
      <w:r w:rsidRPr="00620271" w:rsidR="6F2DF643">
        <w:rPr>
          <w:rFonts w:cs="Times New Roman"/>
        </w:rPr>
        <w:t xml:space="preserve">. </w:t>
      </w:r>
      <w:r w:rsidRPr="00620271" w:rsidR="0B1B3F2D">
        <w:rPr>
          <w:rFonts w:cs="Times New Roman"/>
        </w:rPr>
        <w:t>In doing so, the evaluation</w:t>
      </w:r>
      <w:r w:rsidRPr="00620271" w:rsidR="31D85782">
        <w:rPr>
          <w:rFonts w:cs="Times New Roman"/>
        </w:rPr>
        <w:t xml:space="preserve"> and selection</w:t>
      </w:r>
      <w:r w:rsidRPr="00620271" w:rsidR="0B1B3F2D">
        <w:rPr>
          <w:rFonts w:cs="Times New Roman"/>
        </w:rPr>
        <w:t xml:space="preserve"> of heat sinks</w:t>
      </w:r>
      <w:r w:rsidRPr="00620271" w:rsidR="51B77BD3">
        <w:rPr>
          <w:rFonts w:cs="Times New Roman"/>
        </w:rPr>
        <w:t xml:space="preserve">, </w:t>
      </w:r>
      <w:r w:rsidRPr="00620271" w:rsidR="0B1B3F2D">
        <w:rPr>
          <w:rFonts w:cs="Times New Roman"/>
        </w:rPr>
        <w:t xml:space="preserve">electrical </w:t>
      </w:r>
      <w:r w:rsidRPr="00620271" w:rsidR="327DFA24">
        <w:rPr>
          <w:rFonts w:cs="Times New Roman"/>
        </w:rPr>
        <w:t xml:space="preserve">elements, and hardware will be </w:t>
      </w:r>
      <w:r w:rsidRPr="00620271" w:rsidR="327DFA24">
        <w:rPr>
          <w:rFonts w:cs="Times New Roman"/>
        </w:rPr>
        <w:t xml:space="preserve">conducted. With the completion of a </w:t>
      </w:r>
      <w:r w:rsidRPr="00620271" w:rsidR="42B9CBB0">
        <w:rPr>
          <w:rFonts w:cs="Times New Roman"/>
        </w:rPr>
        <w:t xml:space="preserve">high-fidelity prototype, engineering calculations </w:t>
      </w:r>
      <w:r w:rsidRPr="00620271" w:rsidR="6E1B4E33">
        <w:rPr>
          <w:rFonts w:cs="Times New Roman"/>
        </w:rPr>
        <w:t>such as</w:t>
      </w:r>
      <w:r w:rsidRPr="00620271" w:rsidR="71491896">
        <w:rPr>
          <w:rFonts w:cs="Times New Roman"/>
        </w:rPr>
        <w:t xml:space="preserve"> load-bearing capacity, stress analysis, </w:t>
      </w:r>
      <w:r w:rsidRPr="00620271" w:rsidR="3BDC2D78">
        <w:rPr>
          <w:rFonts w:cs="Times New Roman"/>
        </w:rPr>
        <w:t xml:space="preserve">faster torque, </w:t>
      </w:r>
      <w:r w:rsidRPr="00620271" w:rsidR="1A1BB643">
        <w:rPr>
          <w:rFonts w:cs="Times New Roman"/>
        </w:rPr>
        <w:t>and inverse kinematics</w:t>
      </w:r>
      <w:r w:rsidRPr="00620271" w:rsidR="51E23345">
        <w:rPr>
          <w:rFonts w:cs="Times New Roman"/>
        </w:rPr>
        <w:t xml:space="preserve"> will be calculated</w:t>
      </w:r>
      <w:r w:rsidRPr="00620271" w:rsidR="1A1BB643">
        <w:rPr>
          <w:rFonts w:cs="Times New Roman"/>
        </w:rPr>
        <w:t xml:space="preserve">. However, these examples only highlight a few of the many engineering calculations that will be considered. </w:t>
      </w:r>
      <w:r w:rsidRPr="00620271" w:rsidR="50F1D990">
        <w:rPr>
          <w:rFonts w:cs="Times New Roman"/>
        </w:rPr>
        <w:t>A</w:t>
      </w:r>
      <w:r w:rsidRPr="00620271" w:rsidR="50F1D990">
        <w:rPr>
          <w:rFonts w:eastAsia="Times New Roman" w:cs="Times New Roman"/>
        </w:rPr>
        <w:t>dditionally, to ensure the team is prepared to construct the design in the spring</w:t>
      </w:r>
      <w:r w:rsidRPr="00620271" w:rsidR="5B0B1D08">
        <w:rPr>
          <w:rFonts w:cs="Times New Roman"/>
        </w:rPr>
        <w:t>,</w:t>
      </w:r>
      <w:r w:rsidRPr="00620271" w:rsidR="2395A006">
        <w:rPr>
          <w:rFonts w:cs="Times New Roman"/>
        </w:rPr>
        <w:t xml:space="preserve"> parts such as </w:t>
      </w:r>
      <w:r w:rsidRPr="00620271" w:rsidR="008A5C07">
        <w:rPr>
          <w:rFonts w:cs="Times New Roman"/>
        </w:rPr>
        <w:t>Arduino’s</w:t>
      </w:r>
      <w:r w:rsidRPr="00620271" w:rsidR="2395A006">
        <w:rPr>
          <w:rFonts w:cs="Times New Roman"/>
        </w:rPr>
        <w:t>, the Wave</w:t>
      </w:r>
      <w:r w:rsidR="00CD0361">
        <w:rPr>
          <w:rFonts w:cs="Times New Roman"/>
        </w:rPr>
        <w:t>s</w:t>
      </w:r>
      <w:r w:rsidRPr="00620271" w:rsidR="2395A006">
        <w:rPr>
          <w:rFonts w:cs="Times New Roman"/>
        </w:rPr>
        <w:t xml:space="preserve">hare robotic arm, </w:t>
      </w:r>
      <w:r w:rsidRPr="00620271" w:rsidR="2ADA1307">
        <w:rPr>
          <w:rFonts w:cs="Times New Roman"/>
        </w:rPr>
        <w:t xml:space="preserve">and </w:t>
      </w:r>
      <w:r w:rsidRPr="00620271" w:rsidR="2395A006">
        <w:rPr>
          <w:rFonts w:cs="Times New Roman"/>
        </w:rPr>
        <w:t>batteries</w:t>
      </w:r>
      <w:r w:rsidRPr="00620271" w:rsidR="5123F226">
        <w:rPr>
          <w:rFonts w:cs="Times New Roman"/>
        </w:rPr>
        <w:t xml:space="preserve"> will be ordered</w:t>
      </w:r>
      <w:r w:rsidRPr="00620271" w:rsidR="2395A006">
        <w:rPr>
          <w:rFonts w:cs="Times New Roman"/>
        </w:rPr>
        <w:t xml:space="preserve">. </w:t>
      </w:r>
      <w:r w:rsidRPr="00620271" w:rsidR="7926B71D">
        <w:rPr>
          <w:rFonts w:eastAsia="Times New Roman" w:cs="Times New Roman"/>
        </w:rPr>
        <w:t>The completion of prototyping, engineering calculations, and ordering parts will give the team confidence in a design ready for manufacturing in the spring.</w:t>
      </w:r>
    </w:p>
    <w:p w:rsidR="226CDCB7" w:rsidP="009816D2" w:rsidRDefault="1EEFA8A4" w14:paraId="26D6B66D" w14:textId="441CCF54">
      <w:pPr>
        <w:jc w:val="center"/>
      </w:pPr>
      <w:r>
        <w:rPr>
          <w:noProof/>
        </w:rPr>
        <w:drawing>
          <wp:inline distT="0" distB="0" distL="0" distR="0" wp14:anchorId="5BAE514E" wp14:editId="4257FEC9">
            <wp:extent cx="5943600" cy="3333750"/>
            <wp:effectExtent l="0" t="0" r="0" b="0"/>
            <wp:docPr id="1255127838" name="Picture 125512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127838"/>
                    <pic:cNvPicPr/>
                  </pic:nvPicPr>
                  <pic:blipFill>
                    <a:blip r:embed="rId3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239443A4">
        <w:rPr>
          <w:noProof/>
        </w:rPr>
        <w:drawing>
          <wp:inline distT="0" distB="0" distL="0" distR="0" wp14:anchorId="1DBA3AD8" wp14:editId="199FE548">
            <wp:extent cx="5943600" cy="2876550"/>
            <wp:effectExtent l="0" t="0" r="0" b="0"/>
            <wp:docPr id="1762954982" name="Picture 176295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954982"/>
                    <pic:cNvPicPr/>
                  </pic:nvPicPr>
                  <pic:blipFill>
                    <a:blip r:embed="rId40">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Pr="008D44ED" w:rsidR="004D4718" w:rsidP="005E06A7" w:rsidRDefault="239443A4" w14:paraId="1052A77A" w14:textId="5EB61591">
      <w:pPr>
        <w:keepNext/>
        <w:jc w:val="center"/>
      </w:pPr>
      <w:r>
        <w:rPr>
          <w:noProof/>
        </w:rPr>
        <w:drawing>
          <wp:inline distT="0" distB="0" distL="0" distR="0" wp14:anchorId="4F911A61" wp14:editId="27107B83">
            <wp:extent cx="5943600" cy="3400425"/>
            <wp:effectExtent l="0" t="0" r="0" b="0"/>
            <wp:docPr id="742809433" name="Picture 74280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r>
        <w:rPr>
          <w:noProof/>
        </w:rPr>
        <w:drawing>
          <wp:inline distT="0" distB="0" distL="0" distR="0" wp14:anchorId="54F22EB3" wp14:editId="1743C820">
            <wp:extent cx="5943600" cy="2562225"/>
            <wp:effectExtent l="0" t="0" r="0" b="0"/>
            <wp:docPr id="1097123276" name="Picture 109712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Pr="00620271" w:rsidR="004D4718" w:rsidP="005E06A7" w:rsidRDefault="0D8DA855" w14:paraId="5C23B219" w14:textId="21465A9E">
      <w:pPr>
        <w:pStyle w:val="Caption"/>
        <w:rPr>
          <w:rFonts w:asciiTheme="minorHAnsi" w:hAnsiTheme="minorHAnsi"/>
        </w:rPr>
      </w:pPr>
      <w:bookmarkStart w:name="_Toc181135217" w:id="59"/>
      <w:r w:rsidRPr="00620271">
        <w:rPr>
          <w:rFonts w:asciiTheme="minorHAnsi" w:hAnsiTheme="minorHAnsi"/>
        </w:rPr>
        <w:t xml:space="preserve">Figure </w:t>
      </w:r>
      <w:r w:rsidRPr="00620271" w:rsidR="005E06A7">
        <w:rPr>
          <w:rFonts w:asciiTheme="minorHAnsi" w:hAnsiTheme="minorHAnsi"/>
        </w:rPr>
        <w:fldChar w:fldCharType="begin"/>
      </w:r>
      <w:r w:rsidRPr="00620271" w:rsidR="005E06A7">
        <w:rPr>
          <w:rFonts w:asciiTheme="minorHAnsi" w:hAnsiTheme="minorHAnsi"/>
        </w:rPr>
        <w:instrText xml:space="preserve"> SEQ Figure \* ARABIC </w:instrText>
      </w:r>
      <w:r w:rsidRPr="00620271" w:rsidR="005E06A7">
        <w:rPr>
          <w:rFonts w:asciiTheme="minorHAnsi" w:hAnsiTheme="minorHAnsi"/>
        </w:rPr>
        <w:fldChar w:fldCharType="separate"/>
      </w:r>
      <w:r w:rsidR="001667D8">
        <w:rPr>
          <w:rFonts w:asciiTheme="minorHAnsi" w:hAnsiTheme="minorHAnsi"/>
          <w:noProof/>
        </w:rPr>
        <w:t>14</w:t>
      </w:r>
      <w:r w:rsidRPr="00620271" w:rsidR="005E06A7">
        <w:rPr>
          <w:rFonts w:asciiTheme="minorHAnsi" w:hAnsiTheme="minorHAnsi"/>
        </w:rPr>
        <w:fldChar w:fldCharType="end"/>
      </w:r>
      <w:r w:rsidRPr="00620271" w:rsidR="005E06A7">
        <w:rPr>
          <w:rFonts w:asciiTheme="minorHAnsi" w:hAnsiTheme="minorHAnsi"/>
        </w:rPr>
        <w:t>.</w:t>
      </w:r>
      <w:r w:rsidRPr="00620271">
        <w:rPr>
          <w:rFonts w:asciiTheme="minorHAnsi" w:hAnsiTheme="minorHAnsi"/>
        </w:rPr>
        <w:t xml:space="preserve"> Gantt Chart</w:t>
      </w:r>
      <w:bookmarkEnd w:id="59"/>
    </w:p>
    <w:p w:rsidRPr="00620271" w:rsidR="004D4718" w:rsidP="0E1408FA" w:rsidRDefault="0D8DA855" w14:paraId="2EBA7798" w14:textId="1B14E404">
      <w:pPr>
        <w:pStyle w:val="Heading2"/>
        <w:rPr>
          <w:rFonts w:asciiTheme="minorHAnsi" w:hAnsiTheme="minorHAnsi"/>
        </w:rPr>
      </w:pPr>
      <w:bookmarkStart w:name="_Toc181137468" w:id="60"/>
      <w:r w:rsidRPr="00620271">
        <w:rPr>
          <w:rFonts w:asciiTheme="minorHAnsi" w:hAnsiTheme="minorHAnsi"/>
        </w:rPr>
        <w:t>Budget</w:t>
      </w:r>
      <w:bookmarkEnd w:id="60"/>
    </w:p>
    <w:p w:rsidR="00AA4652" w:rsidP="00FA7727" w:rsidRDefault="00991DC2" w14:paraId="76C5178D" w14:textId="52A78CE1">
      <w:pPr>
        <w:ind w:firstLine="720"/>
      </w:pPr>
      <w:r>
        <w:t>T</w:t>
      </w:r>
      <w:r w:rsidR="366C0F7B">
        <w:t>he team has been allocated a maximum budget of $5,000</w:t>
      </w:r>
      <w:r>
        <w:t xml:space="preserve"> </w:t>
      </w:r>
      <w:r w:rsidR="00C07286">
        <w:t>and the</w:t>
      </w:r>
      <w:r w:rsidR="09F4C522">
        <w:t xml:space="preserve"> team is solely responsible for </w:t>
      </w:r>
      <w:r w:rsidR="3BC42832">
        <w:t xml:space="preserve">allocating expenses </w:t>
      </w:r>
      <w:r w:rsidR="56A806D6">
        <w:t>for</w:t>
      </w:r>
      <w:r w:rsidR="3BC42832">
        <w:t xml:space="preserve"> </w:t>
      </w:r>
      <w:r w:rsidR="5AB034A4">
        <w:t xml:space="preserve">parts and materials </w:t>
      </w:r>
      <w:r w:rsidR="3BC42832">
        <w:t xml:space="preserve">while also </w:t>
      </w:r>
      <w:r w:rsidR="76CB872D">
        <w:t xml:space="preserve">maintaining emergency funds. </w:t>
      </w:r>
      <w:r w:rsidR="52682055">
        <w:t xml:space="preserve">For planning purposes, an </w:t>
      </w:r>
      <w:r w:rsidR="2D6A729D">
        <w:t>E</w:t>
      </w:r>
      <w:r w:rsidR="52682055">
        <w:t>xcel spreadsheet</w:t>
      </w:r>
      <w:r w:rsidR="490D0D89">
        <w:t xml:space="preserve">, as shown in Figure </w:t>
      </w:r>
      <w:r w:rsidR="00470126">
        <w:t>15</w:t>
      </w:r>
      <w:r w:rsidR="490D0D89">
        <w:t>, was</w:t>
      </w:r>
      <w:r w:rsidR="52682055">
        <w:t xml:space="preserve"> created to establish </w:t>
      </w:r>
      <w:r w:rsidR="005B01C3">
        <w:t>a ledger and track purchases made by team 205</w:t>
      </w:r>
      <w:r w:rsidR="44FFBA77">
        <w:t xml:space="preserve">. </w:t>
      </w:r>
      <w:r w:rsidR="007D7B17">
        <w:t xml:space="preserve">The </w:t>
      </w:r>
      <w:r w:rsidR="00EF43FA">
        <w:t>spreadsheet</w:t>
      </w:r>
      <w:r w:rsidR="00C670ED">
        <w:t xml:space="preserve"> automatically update</w:t>
      </w:r>
      <w:r w:rsidR="00EF43FA">
        <w:t>s</w:t>
      </w:r>
      <w:r w:rsidR="00C670ED">
        <w:t xml:space="preserve"> the projected and available budget based off items entered into the table, allowing the team to </w:t>
      </w:r>
      <w:r w:rsidR="00EF43FA">
        <w:t xml:space="preserve">remain knowledgeable on current budget expenditure and plan </w:t>
      </w:r>
      <w:r w:rsidR="00EF43FA">
        <w:t xml:space="preserve">future purchases accordingly. </w:t>
      </w:r>
      <w:r w:rsidR="00351525">
        <w:t>It also allows for record of which items have been received by the team and which are still in transit.</w:t>
      </w:r>
    </w:p>
    <w:p w:rsidRPr="008D44ED" w:rsidR="004D4718" w:rsidP="00AA4652" w:rsidRDefault="48AEA1FD" w14:paraId="138F89E6" w14:textId="7D025871">
      <w:pPr>
        <w:ind w:firstLine="720"/>
      </w:pPr>
      <w:r>
        <w:t xml:space="preserve">Similarly in Figure </w:t>
      </w:r>
      <w:r w:rsidR="00470126">
        <w:t>16</w:t>
      </w:r>
      <w:r>
        <w:t xml:space="preserve">, a visualized budget expenditure </w:t>
      </w:r>
      <w:r w:rsidR="00A60F86">
        <w:t>is used</w:t>
      </w:r>
      <w:r>
        <w:t xml:space="preserve"> to </w:t>
      </w:r>
      <w:r w:rsidR="00A60F86">
        <w:t>track the budget over the following months</w:t>
      </w:r>
      <w:r w:rsidR="1019E005">
        <w:t xml:space="preserve">. </w:t>
      </w:r>
      <w:r w:rsidR="65C8DD1E">
        <w:t xml:space="preserve">As previously mentioned, many parts </w:t>
      </w:r>
      <w:r w:rsidR="00313B1C">
        <w:t>such as the</w:t>
      </w:r>
      <w:r w:rsidR="00EF39FE">
        <w:t xml:space="preserve"> robotic arm, batteries, Arduino, wire, and raw mounting materials</w:t>
      </w:r>
      <w:r w:rsidR="65C8DD1E">
        <w:t xml:space="preserve"> will be ordered within the </w:t>
      </w:r>
      <w:r w:rsidR="320509EA">
        <w:t xml:space="preserve">upcoming </w:t>
      </w:r>
      <w:r w:rsidR="65C8DD1E">
        <w:t xml:space="preserve">weeks of November </w:t>
      </w:r>
      <w:r w:rsidR="219A0BFF">
        <w:t>for spring preparation</w:t>
      </w:r>
      <w:r w:rsidR="56A4C904">
        <w:t>, which</w:t>
      </w:r>
      <w:r w:rsidR="02C59695">
        <w:t xml:space="preserve"> </w:t>
      </w:r>
      <w:r w:rsidR="635292BD">
        <w:t>is</w:t>
      </w:r>
      <w:r w:rsidR="02C59695">
        <w:t xml:space="preserve"> </w:t>
      </w:r>
      <w:r w:rsidR="0A213F31">
        <w:t xml:space="preserve">projected </w:t>
      </w:r>
      <w:r w:rsidR="3D4CF881">
        <w:t xml:space="preserve">to cost </w:t>
      </w:r>
      <w:r w:rsidR="00313B1C">
        <w:t>around</w:t>
      </w:r>
      <w:r w:rsidR="3D4CF881">
        <w:t xml:space="preserve"> $975 total.</w:t>
      </w:r>
      <w:r w:rsidR="3D0667D9">
        <w:t xml:space="preserve"> </w:t>
      </w:r>
      <w:r w:rsidR="0A96AB7E">
        <w:t xml:space="preserve">Since December consists mostly of winter break, no spending will occur </w:t>
      </w:r>
      <w:r w:rsidR="480F3F90">
        <w:t xml:space="preserve">during </w:t>
      </w:r>
      <w:r w:rsidR="0A96AB7E">
        <w:t xml:space="preserve">this period. </w:t>
      </w:r>
      <w:r w:rsidR="5ED0B6C0">
        <w:t xml:space="preserve">As </w:t>
      </w:r>
      <w:r w:rsidR="5DEC5109">
        <w:t xml:space="preserve">the project continues into the </w:t>
      </w:r>
      <w:r w:rsidR="5ED0B6C0">
        <w:t xml:space="preserve">spring semester, the team will likely need to order </w:t>
      </w:r>
      <w:r w:rsidR="00433779">
        <w:t xml:space="preserve">additional raw materials and replacements </w:t>
      </w:r>
      <w:r w:rsidR="5ED0B6C0">
        <w:t xml:space="preserve">parts that </w:t>
      </w:r>
      <w:r w:rsidR="00433779">
        <w:t>are damaged through prototyping and testing</w:t>
      </w:r>
      <w:r w:rsidR="327D8230">
        <w:t xml:space="preserve">. </w:t>
      </w:r>
      <w:r w:rsidR="00EF39FE">
        <w:t>Budget is allocated for</w:t>
      </w:r>
      <w:r w:rsidR="327D8230">
        <w:t xml:space="preserve"> expenses in February, March, and April </w:t>
      </w:r>
      <w:r w:rsidR="00EF39FE">
        <w:t>for</w:t>
      </w:r>
      <w:r w:rsidR="327D8230">
        <w:t xml:space="preserve"> unplanned p</w:t>
      </w:r>
      <w:r w:rsidR="199AEB2D">
        <w:t>urchases</w:t>
      </w:r>
      <w:r w:rsidR="00EF39FE">
        <w:t>, with this allocation decreasing each month</w:t>
      </w:r>
      <w:r w:rsidR="199AEB2D">
        <w:t>.</w:t>
      </w:r>
      <w:r w:rsidR="002E0A46">
        <w:t xml:space="preserve"> The team projects a total budget usage of around $1650 for all parts and unplanned expenditures, therefore the team will not exceed the allotted budget of $5000.</w:t>
      </w:r>
      <w:r w:rsidR="5F68014C">
        <w:t xml:space="preserve"> </w:t>
      </w:r>
    </w:p>
    <w:p w:rsidRPr="008D44ED" w:rsidR="004D4718" w:rsidP="005E06A7" w:rsidRDefault="79F54E8D" w14:paraId="0F460A1E" w14:textId="77777777">
      <w:pPr>
        <w:keepNext/>
      </w:pPr>
      <w:r>
        <w:rPr>
          <w:noProof/>
        </w:rPr>
        <w:drawing>
          <wp:inline distT="0" distB="0" distL="0" distR="0" wp14:anchorId="64E4EF8B" wp14:editId="65E4D81D">
            <wp:extent cx="5943600" cy="2571750"/>
            <wp:effectExtent l="0" t="0" r="0" b="0"/>
            <wp:docPr id="806078253" name="Picture 80607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Pr="00620271" w:rsidR="004D4718" w:rsidP="005E06A7" w:rsidRDefault="5C4F9FA5" w14:paraId="2DCD9DE5" w14:textId="7A44A1F0">
      <w:pPr>
        <w:pStyle w:val="Caption"/>
        <w:rPr>
          <w:rFonts w:asciiTheme="minorHAnsi" w:hAnsiTheme="minorHAnsi"/>
        </w:rPr>
      </w:pPr>
      <w:bookmarkStart w:name="_Toc181135218" w:id="61"/>
      <w:r w:rsidRPr="00620271">
        <w:rPr>
          <w:rFonts w:asciiTheme="minorHAnsi" w:hAnsiTheme="minorHAnsi"/>
        </w:rPr>
        <w:t xml:space="preserve">Figure </w:t>
      </w:r>
      <w:r w:rsidRPr="00620271" w:rsidR="005E06A7">
        <w:rPr>
          <w:rFonts w:asciiTheme="minorHAnsi" w:hAnsiTheme="minorHAnsi"/>
        </w:rPr>
        <w:fldChar w:fldCharType="begin"/>
      </w:r>
      <w:r w:rsidRPr="00620271" w:rsidR="005E06A7">
        <w:rPr>
          <w:rFonts w:asciiTheme="minorHAnsi" w:hAnsiTheme="minorHAnsi"/>
        </w:rPr>
        <w:instrText xml:space="preserve"> SEQ Figure \* ARABIC </w:instrText>
      </w:r>
      <w:r w:rsidRPr="00620271" w:rsidR="005E06A7">
        <w:rPr>
          <w:rFonts w:asciiTheme="minorHAnsi" w:hAnsiTheme="minorHAnsi"/>
        </w:rPr>
        <w:fldChar w:fldCharType="separate"/>
      </w:r>
      <w:r w:rsidR="001667D8">
        <w:rPr>
          <w:rFonts w:asciiTheme="minorHAnsi" w:hAnsiTheme="minorHAnsi"/>
          <w:noProof/>
        </w:rPr>
        <w:t>15</w:t>
      </w:r>
      <w:r w:rsidRPr="00620271" w:rsidR="005E06A7">
        <w:rPr>
          <w:rFonts w:asciiTheme="minorHAnsi" w:hAnsiTheme="minorHAnsi"/>
        </w:rPr>
        <w:fldChar w:fldCharType="end"/>
      </w:r>
      <w:r w:rsidRPr="00620271" w:rsidR="005E06A7">
        <w:rPr>
          <w:rFonts w:asciiTheme="minorHAnsi" w:hAnsiTheme="minorHAnsi"/>
        </w:rPr>
        <w:t>.</w:t>
      </w:r>
      <w:r w:rsidRPr="00620271">
        <w:rPr>
          <w:rFonts w:asciiTheme="minorHAnsi" w:hAnsiTheme="minorHAnsi"/>
        </w:rPr>
        <w:t xml:space="preserve"> Budget Excel Spreadsheet</w:t>
      </w:r>
      <w:bookmarkEnd w:id="61"/>
    </w:p>
    <w:p w:rsidR="004D4718" w:rsidP="005E06A7" w:rsidRDefault="5C4F9FA5" w14:paraId="736E09CA" w14:textId="56B4DBB8">
      <w:pPr>
        <w:keepNext/>
        <w:jc w:val="center"/>
      </w:pPr>
      <w:r>
        <w:rPr>
          <w:noProof/>
        </w:rPr>
        <w:drawing>
          <wp:inline distT="0" distB="0" distL="0" distR="0" wp14:anchorId="772330A9" wp14:editId="536DE967">
            <wp:extent cx="5358479" cy="3314700"/>
            <wp:effectExtent l="0" t="0" r="0" b="0"/>
            <wp:docPr id="1353982410" name="Picture 1353982410" descr="A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365189" cy="3318851"/>
                    </a:xfrm>
                    <a:prstGeom prst="rect">
                      <a:avLst/>
                    </a:prstGeom>
                  </pic:spPr>
                </pic:pic>
              </a:graphicData>
            </a:graphic>
          </wp:inline>
        </w:drawing>
      </w:r>
    </w:p>
    <w:p w:rsidRPr="00620271" w:rsidR="004D4718" w:rsidP="005E06A7" w:rsidRDefault="1238F60E" w14:paraId="0BF7D965" w14:textId="4D4D72D8">
      <w:pPr>
        <w:pStyle w:val="Caption"/>
        <w:rPr>
          <w:rFonts w:eastAsia="Aptos" w:cs="Aptos" w:asciiTheme="minorHAnsi" w:hAnsiTheme="minorHAnsi"/>
        </w:rPr>
      </w:pPr>
      <w:bookmarkStart w:name="_Toc181135219" w:id="62"/>
      <w:r w:rsidRPr="00620271">
        <w:rPr>
          <w:rFonts w:asciiTheme="minorHAnsi" w:hAnsiTheme="minorHAnsi"/>
        </w:rPr>
        <w:t xml:space="preserve">Figure </w:t>
      </w:r>
      <w:r w:rsidRPr="00620271" w:rsidR="005E06A7">
        <w:rPr>
          <w:rFonts w:asciiTheme="minorHAnsi" w:hAnsiTheme="minorHAnsi"/>
        </w:rPr>
        <w:fldChar w:fldCharType="begin"/>
      </w:r>
      <w:r w:rsidRPr="00620271" w:rsidR="005E06A7">
        <w:rPr>
          <w:rFonts w:asciiTheme="minorHAnsi" w:hAnsiTheme="minorHAnsi"/>
        </w:rPr>
        <w:instrText xml:space="preserve"> SEQ Figure \* ARABIC </w:instrText>
      </w:r>
      <w:r w:rsidRPr="00620271" w:rsidR="005E06A7">
        <w:rPr>
          <w:rFonts w:asciiTheme="minorHAnsi" w:hAnsiTheme="minorHAnsi"/>
        </w:rPr>
        <w:fldChar w:fldCharType="separate"/>
      </w:r>
      <w:r w:rsidR="001667D8">
        <w:rPr>
          <w:rFonts w:asciiTheme="minorHAnsi" w:hAnsiTheme="minorHAnsi"/>
          <w:noProof/>
        </w:rPr>
        <w:t>16</w:t>
      </w:r>
      <w:r w:rsidRPr="00620271" w:rsidR="005E06A7">
        <w:rPr>
          <w:rFonts w:asciiTheme="minorHAnsi" w:hAnsiTheme="minorHAnsi"/>
        </w:rPr>
        <w:fldChar w:fldCharType="end"/>
      </w:r>
      <w:r w:rsidRPr="00620271" w:rsidR="005E06A7">
        <w:rPr>
          <w:rFonts w:asciiTheme="minorHAnsi" w:hAnsiTheme="minorHAnsi"/>
        </w:rPr>
        <w:t>.</w:t>
      </w:r>
      <w:r w:rsidRPr="00620271">
        <w:rPr>
          <w:rFonts w:asciiTheme="minorHAnsi" w:hAnsiTheme="minorHAnsi"/>
        </w:rPr>
        <w:t xml:space="preserve"> Budget Expenditure Chart</w:t>
      </w:r>
      <w:bookmarkEnd w:id="62"/>
    </w:p>
    <w:p w:rsidRPr="00620271" w:rsidR="004D4718" w:rsidP="008D44ED" w:rsidRDefault="004D4718" w14:paraId="60C8FC5D" w14:textId="53ED7699">
      <w:pPr>
        <w:pStyle w:val="Heading1"/>
        <w:rPr>
          <w:rFonts w:asciiTheme="minorHAnsi" w:hAnsiTheme="minorHAnsi"/>
          <w:b w:val="0"/>
        </w:rPr>
      </w:pPr>
      <w:bookmarkStart w:name="_Toc181137469" w:id="63"/>
      <w:r w:rsidRPr="00620271">
        <w:rPr>
          <w:rFonts w:asciiTheme="minorHAnsi" w:hAnsiTheme="minorHAnsi"/>
        </w:rPr>
        <w:t xml:space="preserve">Conclusions and Future </w:t>
      </w:r>
      <w:commentRangeStart w:id="64"/>
      <w:r w:rsidRPr="00620271">
        <w:rPr>
          <w:rFonts w:asciiTheme="minorHAnsi" w:hAnsiTheme="minorHAnsi"/>
        </w:rPr>
        <w:t>Work</w:t>
      </w:r>
      <w:commentRangeEnd w:id="64"/>
      <w:r w:rsidR="00B535E4">
        <w:rPr>
          <w:rStyle w:val="CommentReference"/>
          <w:rFonts w:asciiTheme="minorHAnsi" w:hAnsiTheme="minorHAnsi" w:eastAsiaTheme="minorEastAsia" w:cstheme="minorBidi"/>
          <w:b w:val="0"/>
          <w:color w:val="auto"/>
          <w:u w:val="none"/>
        </w:rPr>
        <w:commentReference w:id="64"/>
      </w:r>
      <w:bookmarkEnd w:id="63"/>
    </w:p>
    <w:p w:rsidR="7FC87CC9" w:rsidP="3718BB34" w:rsidRDefault="2ADBC3E4" w14:paraId="71125F28" w14:textId="3308C5EE">
      <w:pPr>
        <w:ind w:firstLine="720"/>
      </w:pPr>
      <w:r>
        <w:t xml:space="preserve">In </w:t>
      </w:r>
      <w:r w:rsidR="7205B590">
        <w:t>conclusion</w:t>
      </w:r>
      <w:r>
        <w:t xml:space="preserve"> of PDR, the team has learned much regarding robotic arms, powered wheelchairs, and their importance to users with DMD</w:t>
      </w:r>
      <w:r w:rsidR="01C61E3A">
        <w:t>.  More specifically, the ease of</w:t>
      </w:r>
      <w:r w:rsidR="037D989E">
        <w:t xml:space="preserve"> robotic manipulation is essential </w:t>
      </w:r>
      <w:r w:rsidR="00A035F8">
        <w:t>for</w:t>
      </w:r>
      <w:r w:rsidR="037D989E">
        <w:t xml:space="preserve"> intuitive controls to allow easier access to ROM capabilities. Similarly, the most common wheelchairs within the DMD community are the Permobil M3 and the</w:t>
      </w:r>
      <w:r w:rsidR="3F5B5B53">
        <w:t xml:space="preserve"> Quantum </w:t>
      </w:r>
      <w:r w:rsidR="63609AB0">
        <w:t>which</w:t>
      </w:r>
      <w:r w:rsidR="3F5B5B53">
        <w:t xml:space="preserve"> will be replicated and used as our testing platform</w:t>
      </w:r>
      <w:r w:rsidR="30B58DB8">
        <w:t xml:space="preserve"> to guarantee we are designing specially </w:t>
      </w:r>
      <w:r w:rsidR="4A31855F">
        <w:t xml:space="preserve">for </w:t>
      </w:r>
      <w:r w:rsidR="00A035F8">
        <w:t>the</w:t>
      </w:r>
      <w:r w:rsidR="06510074">
        <w:t xml:space="preserve"> </w:t>
      </w:r>
      <w:r w:rsidR="009CC8D5">
        <w:t>end users</w:t>
      </w:r>
      <w:r w:rsidR="70781924">
        <w:t>.</w:t>
      </w:r>
      <w:r w:rsidR="30B58DB8">
        <w:t xml:space="preserve"> </w:t>
      </w:r>
      <w:r w:rsidR="34D81AED">
        <w:t xml:space="preserve"> The team has also gained vast knowledge of life with DMD through </w:t>
      </w:r>
      <w:r w:rsidR="2E46AAE1">
        <w:t xml:space="preserve">communication with the sponsor team. </w:t>
      </w:r>
      <w:r w:rsidR="25EC802D">
        <w:t xml:space="preserve">These </w:t>
      </w:r>
      <w:r w:rsidR="004D494E">
        <w:t>discussions</w:t>
      </w:r>
      <w:r w:rsidR="25EC802D">
        <w:t xml:space="preserve"> have aided the team in selecting a final concept as well as evaluating its risk and associated mitigation strategies. </w:t>
      </w:r>
    </w:p>
    <w:p w:rsidR="361D7D4E" w:rsidP="3718BB34" w:rsidRDefault="361D7D4E" w14:paraId="7435CBE6" w14:textId="2FA1B560">
      <w:pPr>
        <w:ind w:firstLine="720"/>
      </w:pPr>
      <w:r>
        <w:t xml:space="preserve">Moving forward with </w:t>
      </w:r>
      <w:r w:rsidR="00740ECE">
        <w:t>the robotic arm</w:t>
      </w:r>
      <w:r>
        <w:t xml:space="preserve"> design, </w:t>
      </w:r>
      <w:r w:rsidR="3EFC41E0">
        <w:t>within the next six months,</w:t>
      </w:r>
      <w:r>
        <w:t xml:space="preserve"> the team will design a mounting bracket that attac</w:t>
      </w:r>
      <w:r w:rsidR="5EBDE81F">
        <w:t xml:space="preserve">hes the robotic case to the side of the wheelchair. </w:t>
      </w:r>
      <w:r w:rsidR="42138777">
        <w:t xml:space="preserve">Similarly, the team will </w:t>
      </w:r>
      <w:r w:rsidR="3B22EE95">
        <w:t>also</w:t>
      </w:r>
      <w:r w:rsidR="42138777">
        <w:t xml:space="preserve"> design a joystick mount that will be attached on top of the robotic case.</w:t>
      </w:r>
      <w:r w:rsidR="5EBDE81F">
        <w:t xml:space="preserve"> </w:t>
      </w:r>
      <w:r w:rsidR="1BB937CB">
        <w:t xml:space="preserve">Prior to winter break, the team will fabricate </w:t>
      </w:r>
      <w:r w:rsidR="581ECFCC">
        <w:t>engineering</w:t>
      </w:r>
      <w:r w:rsidR="1BB937CB">
        <w:t xml:space="preserve"> drawings to capture proper dimensions and manufacturing processes</w:t>
      </w:r>
      <w:r w:rsidR="75AE1297">
        <w:t xml:space="preserve"> of the mounting bracket</w:t>
      </w:r>
      <w:r w:rsidR="46AAD85B">
        <w:t>,</w:t>
      </w:r>
      <w:r w:rsidR="75AE1297">
        <w:t xml:space="preserve"> robotic case</w:t>
      </w:r>
      <w:r w:rsidR="435D9F16">
        <w:t>, and joystick mount</w:t>
      </w:r>
      <w:r w:rsidR="1BB937CB">
        <w:t>.</w:t>
      </w:r>
      <w:r w:rsidR="00CAA2E6">
        <w:t xml:space="preserve"> </w:t>
      </w:r>
      <w:r w:rsidR="62E363B6">
        <w:t xml:space="preserve">These engineering drawings will also provide the capability to perform accurate FEA analyses. </w:t>
      </w:r>
      <w:r w:rsidR="70183F17">
        <w:t>The mounting bracket</w:t>
      </w:r>
      <w:r w:rsidR="153ED7E0">
        <w:t xml:space="preserve">, </w:t>
      </w:r>
      <w:r w:rsidR="70183F17">
        <w:t>robotic case</w:t>
      </w:r>
      <w:r w:rsidR="2CAFEE3D">
        <w:t>, and joystick mount</w:t>
      </w:r>
      <w:r w:rsidR="70183F17">
        <w:t xml:space="preserve"> </w:t>
      </w:r>
      <w:r w:rsidR="00CAA2E6">
        <w:t>will</w:t>
      </w:r>
      <w:del w:author="Baum, Andrew" w:date="2024-10-29T19:29:00Z" w16du:dateUtc="2024-10-29T23:29:00Z" w:id="65">
        <w:r w:rsidR="00CAA2E6">
          <w:delText xml:space="preserve"> </w:delText>
        </w:r>
      </w:del>
      <w:r w:rsidR="00CAA2E6">
        <w:t>be manufactured by the team early in the spring semester.</w:t>
      </w:r>
      <w:r w:rsidR="5EBDE81F">
        <w:t xml:space="preserve"> </w:t>
      </w:r>
      <w:r w:rsidR="45A3691A">
        <w:t>The team will also</w:t>
      </w:r>
      <w:r w:rsidR="5EBDE81F">
        <w:t xml:space="preserve"> integrat</w:t>
      </w:r>
      <w:r w:rsidR="01BB431E">
        <w:t>e</w:t>
      </w:r>
      <w:r w:rsidR="5EBDE81F">
        <w:t xml:space="preserve"> the Waveshare robotic arm and its control system onto the robotic case</w:t>
      </w:r>
      <w:r w:rsidR="40FAB185">
        <w:t xml:space="preserve"> and joystick mount, </w:t>
      </w:r>
      <w:r w:rsidR="40FAB185">
        <w:t>respectfully</w:t>
      </w:r>
      <w:r w:rsidR="5EBDE81F">
        <w:t xml:space="preserve">. </w:t>
      </w:r>
      <w:r w:rsidR="7ADFF101">
        <w:t>To do so, the team will first order the Waveshare robotic arm and its control system</w:t>
      </w:r>
      <w:r w:rsidR="7C2B2310">
        <w:t xml:space="preserve"> (joystick)</w:t>
      </w:r>
      <w:r w:rsidR="3427FB3F">
        <w:t>, which</w:t>
      </w:r>
      <w:r w:rsidR="7C2B2310">
        <w:t xml:space="preserve"> will be ordered by mid-November</w:t>
      </w:r>
      <w:r w:rsidR="3D62CFD9">
        <w:t xml:space="preserve"> with an</w:t>
      </w:r>
      <w:r w:rsidR="69DA6440">
        <w:t xml:space="preserve"> estimated shipping time of two</w:t>
      </w:r>
      <w:r w:rsidR="001943FF">
        <w:t xml:space="preserve"> </w:t>
      </w:r>
      <w:r w:rsidR="69DA6440">
        <w:t xml:space="preserve">weeks </w:t>
      </w:r>
      <w:r w:rsidR="00EF7E4C">
        <w:t>through</w:t>
      </w:r>
      <w:r w:rsidR="69DA6440">
        <w:t xml:space="preserve"> Amazon</w:t>
      </w:r>
      <w:r w:rsidR="6CAECCAC">
        <w:t xml:space="preserve">. This timeframe will </w:t>
      </w:r>
      <w:r w:rsidR="001943FF">
        <w:t>provide</w:t>
      </w:r>
      <w:r w:rsidR="6CAECCAC">
        <w:t xml:space="preserve"> </w:t>
      </w:r>
      <w:r w:rsidR="00CF4E48">
        <w:t>the ability</w:t>
      </w:r>
      <w:r w:rsidR="6CAECCAC">
        <w:t xml:space="preserve"> to </w:t>
      </w:r>
      <w:r w:rsidR="1FF28E67">
        <w:t>conduct</w:t>
      </w:r>
      <w:r w:rsidR="7C2B2310">
        <w:t xml:space="preserve"> quality checks </w:t>
      </w:r>
      <w:r w:rsidR="75772BF1">
        <w:t>and</w:t>
      </w:r>
      <w:r w:rsidR="61DE8E17">
        <w:t xml:space="preserve"> </w:t>
      </w:r>
      <w:r w:rsidR="00CF4E48">
        <w:t xml:space="preserve">develop </w:t>
      </w:r>
      <w:r w:rsidR="61DE8E17">
        <w:t>testing procedures</w:t>
      </w:r>
      <w:r w:rsidR="00CF4E48">
        <w:t xml:space="preserve"> before leaving for winter break</w:t>
      </w:r>
      <w:r w:rsidR="69FA2326">
        <w:t>.</w:t>
      </w:r>
      <w:r w:rsidR="7C2B2310">
        <w:t xml:space="preserve"> </w:t>
      </w:r>
      <w:r w:rsidR="3428DE55">
        <w:t xml:space="preserve">Additionally, </w:t>
      </w:r>
      <w:r w:rsidR="43F449DD">
        <w:t>over the upcoming weeks,</w:t>
      </w:r>
      <w:r w:rsidR="3428DE55">
        <w:t xml:space="preserve"> the team </w:t>
      </w:r>
      <w:r w:rsidR="0B929281">
        <w:t>will</w:t>
      </w:r>
      <w:r w:rsidR="3428DE55">
        <w:t xml:space="preserve"> continue </w:t>
      </w:r>
      <w:r w:rsidR="4BAB14C0">
        <w:t xml:space="preserve">to </w:t>
      </w:r>
      <w:r w:rsidR="3428DE55">
        <w:t>practice with</w:t>
      </w:r>
      <w:r w:rsidR="7ADFF101">
        <w:t xml:space="preserve"> </w:t>
      </w:r>
      <w:r w:rsidR="036791BF">
        <w:t>Python</w:t>
      </w:r>
      <w:commentRangeStart w:id="66"/>
      <w:commentRangeStart w:id="67"/>
      <w:commentRangeEnd w:id="66"/>
      <w:r>
        <w:rPr>
          <w:rStyle w:val="CommentReference"/>
        </w:rPr>
        <w:commentReference w:id="66"/>
      </w:r>
      <w:r w:rsidR="7ADFF101">
        <w:t xml:space="preserve"> syntax</w:t>
      </w:r>
      <w:r w:rsidR="7D7B892B">
        <w:t xml:space="preserve"> and </w:t>
      </w:r>
      <w:r w:rsidR="00746009">
        <w:t>learn</w:t>
      </w:r>
      <w:r w:rsidR="7D7B892B">
        <w:t xml:space="preserve"> Arduino integration with ESP32</w:t>
      </w:r>
      <w:r w:rsidR="37974879">
        <w:t xml:space="preserve"> such that these skills are ready to be applied in the spring. </w:t>
      </w:r>
      <w:commentRangeEnd w:id="67"/>
      <w:r>
        <w:rPr>
          <w:rStyle w:val="CommentReference"/>
        </w:rPr>
        <w:commentReference w:id="67"/>
      </w:r>
    </w:p>
    <w:p w:rsidR="361D7D4E" w:rsidP="3718BB34" w:rsidRDefault="24FFF196" w14:paraId="11A0E246" w14:textId="064E335B">
      <w:pPr>
        <w:ind w:firstLine="720"/>
      </w:pPr>
      <w:r>
        <w:t>I</w:t>
      </w:r>
      <w:r w:rsidR="347DF592">
        <w:t xml:space="preserve">n </w:t>
      </w:r>
      <w:r w:rsidR="7B2B432F">
        <w:t>the spring semester</w:t>
      </w:r>
      <w:r w:rsidR="347DF592">
        <w:t xml:space="preserve">, </w:t>
      </w:r>
      <w:r w:rsidR="24708B12">
        <w:t>a series of</w:t>
      </w:r>
      <w:r w:rsidR="0FA886ED">
        <w:t xml:space="preserve"> </w:t>
      </w:r>
      <w:r w:rsidR="24708B12">
        <w:t xml:space="preserve">modifications will be made to the </w:t>
      </w:r>
      <w:r w:rsidR="0FA886ED">
        <w:t>Jazzy wheelchair to replicate the mounting s</w:t>
      </w:r>
      <w:r w:rsidR="27044D7C">
        <w:t xml:space="preserve">chematic </w:t>
      </w:r>
      <w:r w:rsidR="0FA886ED">
        <w:t xml:space="preserve">of a Permobil M3 wheelchair. </w:t>
      </w:r>
      <w:r w:rsidR="6A37567A">
        <w:t>T</w:t>
      </w:r>
      <w:r w:rsidR="3F2B864E">
        <w:t>hese modifications</w:t>
      </w:r>
      <w:r w:rsidR="59EC9E1F">
        <w:t xml:space="preserve"> will be </w:t>
      </w:r>
      <w:r w:rsidR="4373452E">
        <w:t>primarily</w:t>
      </w:r>
      <w:r w:rsidR="59EC9E1F">
        <w:t xml:space="preserve"> </w:t>
      </w:r>
      <w:r w:rsidR="12B617CC">
        <w:t>done</w:t>
      </w:r>
      <w:r w:rsidR="59EC9E1F">
        <w:t xml:space="preserve"> through the </w:t>
      </w:r>
      <w:r w:rsidR="577A08FD">
        <w:t xml:space="preserve">manufacturing </w:t>
      </w:r>
      <w:r w:rsidR="079193D8">
        <w:t>and implementation</w:t>
      </w:r>
      <w:r w:rsidR="59EC9E1F">
        <w:t xml:space="preserve"> of </w:t>
      </w:r>
      <w:r w:rsidR="708503C8">
        <w:t xml:space="preserve">the </w:t>
      </w:r>
      <w:r w:rsidR="59EC9E1F">
        <w:t>mounting bracket</w:t>
      </w:r>
      <w:r w:rsidR="2B6E051F">
        <w:t>. Ideally, the mounting bracket</w:t>
      </w:r>
      <w:r w:rsidR="3226ED2D">
        <w:t>,</w:t>
      </w:r>
      <w:r w:rsidR="2B6E051F">
        <w:t xml:space="preserve"> </w:t>
      </w:r>
      <w:r w:rsidR="796869C1">
        <w:t>robotic case</w:t>
      </w:r>
      <w:r w:rsidR="3A6EA275">
        <w:t>,</w:t>
      </w:r>
      <w:r w:rsidR="796869C1">
        <w:t xml:space="preserve"> </w:t>
      </w:r>
      <w:r w:rsidR="3A6EA275">
        <w:t>and joystick mount</w:t>
      </w:r>
      <w:r w:rsidR="5B050989">
        <w:t xml:space="preserve"> </w:t>
      </w:r>
      <w:r w:rsidR="796869C1">
        <w:t xml:space="preserve">will be manufactured </w:t>
      </w:r>
      <w:r w:rsidR="2B6E051F">
        <w:t>by the end of February.</w:t>
      </w:r>
      <w:r w:rsidR="796869C1">
        <w:t xml:space="preserve"> </w:t>
      </w:r>
      <w:r w:rsidR="11EBDA47">
        <w:t xml:space="preserve">Through the week leading up to manufacturing, the team will re-familiarize themselves with any equipment they might utilize. </w:t>
      </w:r>
      <w:r w:rsidR="7F0EA971">
        <w:t>Upon successful inspections and completion of</w:t>
      </w:r>
      <w:r w:rsidR="5D541C49">
        <w:t xml:space="preserve"> the</w:t>
      </w:r>
      <w:r w:rsidR="7F0EA971">
        <w:t xml:space="preserve"> </w:t>
      </w:r>
      <w:r w:rsidR="47AF6026">
        <w:t>manufactured</w:t>
      </w:r>
      <w:r w:rsidR="7F0EA971">
        <w:t xml:space="preserve"> items</w:t>
      </w:r>
      <w:r w:rsidR="47AF6026">
        <w:t>, the robotic arm and its control system</w:t>
      </w:r>
      <w:r w:rsidR="1E6C4365">
        <w:t xml:space="preserve"> </w:t>
      </w:r>
      <w:r w:rsidR="7F0EA971">
        <w:t xml:space="preserve">will be </w:t>
      </w:r>
      <w:r w:rsidR="0EF096B0">
        <w:t xml:space="preserve">integrated </w:t>
      </w:r>
      <w:r w:rsidR="7F0EA971">
        <w:t>onto the robotic case and joystick mount</w:t>
      </w:r>
      <w:r w:rsidRPr="339158EE" w:rsidR="7F0EA971">
        <w:rPr>
          <w:u w:val="single"/>
        </w:rPr>
        <w:t xml:space="preserve"> </w:t>
      </w:r>
      <w:r w:rsidR="6625CF07">
        <w:t>by the end of March</w:t>
      </w:r>
      <w:r w:rsidR="1E6C4365">
        <w:t>. T</w:t>
      </w:r>
      <w:r w:rsidR="47AF6026">
        <w:t>his include</w:t>
      </w:r>
      <w:r w:rsidR="56B9D673">
        <w:t>s</w:t>
      </w:r>
      <w:r w:rsidR="47AF6026">
        <w:t xml:space="preserve"> </w:t>
      </w:r>
      <w:r w:rsidR="723309CA">
        <w:t>implementing</w:t>
      </w:r>
      <w:r w:rsidR="2337DD13">
        <w:t xml:space="preserve"> hardware and any </w:t>
      </w:r>
      <w:r w:rsidR="72CF8BAE">
        <w:t>e</w:t>
      </w:r>
      <w:r w:rsidR="2337DD13">
        <w:t xml:space="preserve">lectronics such as wires, batteries, and </w:t>
      </w:r>
      <w:r w:rsidR="737B7D4D">
        <w:t>Arduinos</w:t>
      </w:r>
      <w:r w:rsidR="2337DD13">
        <w:t xml:space="preserve">. </w:t>
      </w:r>
      <w:r w:rsidR="4AADC881">
        <w:t xml:space="preserve">Next, the team will shift focus towards programming the Waveshare robotic arm to complete desired tasks. </w:t>
      </w:r>
      <w:r w:rsidR="51E8171E">
        <w:t xml:space="preserve">This programming phase will </w:t>
      </w:r>
      <w:r w:rsidR="5D498477">
        <w:t>lead up until the end of the spring semester, it</w:t>
      </w:r>
      <w:r w:rsidR="51E8171E">
        <w:t xml:space="preserve"> will require </w:t>
      </w:r>
      <w:r w:rsidR="115BCD7E">
        <w:t xml:space="preserve">the team </w:t>
      </w:r>
      <w:r w:rsidR="51E8171E">
        <w:t xml:space="preserve">to apply knowledge regarding </w:t>
      </w:r>
      <w:r w:rsidR="56F4316E">
        <w:t>Python syntax and robotic automation such as inverse kinematics.</w:t>
      </w:r>
      <w:r w:rsidR="6D2F4822">
        <w:t xml:space="preserve"> </w:t>
      </w:r>
      <w:r w:rsidR="5B66D439">
        <w:t>In conclusion, the team is on track to meet</w:t>
      </w:r>
      <w:r w:rsidR="064F291D">
        <w:t xml:space="preserve"> the high</w:t>
      </w:r>
      <w:r w:rsidR="72162A96">
        <w:t>-</w:t>
      </w:r>
      <w:r w:rsidR="064F291D">
        <w:t xml:space="preserve">value functions of pushing an elevator and handicap door button. </w:t>
      </w:r>
      <w:r w:rsidR="0CA43C45">
        <w:t xml:space="preserve">The team will continue to work closely with the sponsor to ensure we are continuously and progressively meeting their </w:t>
      </w:r>
      <w:r w:rsidR="5843FFA5">
        <w:t>proposed</w:t>
      </w:r>
      <w:r w:rsidR="0CA43C45">
        <w:t xml:space="preserve"> needs. </w:t>
      </w:r>
    </w:p>
    <w:p w:rsidR="071E0549" w:rsidP="071E0549" w:rsidRDefault="071E0549" w14:paraId="28E07E12" w14:textId="02371041">
      <w:pPr>
        <w:ind w:firstLine="720"/>
      </w:pPr>
    </w:p>
    <w:p w:rsidR="071E0549" w:rsidP="071E0549" w:rsidRDefault="071E0549" w14:paraId="715AA657" w14:textId="26AD0DB3">
      <w:pPr>
        <w:ind w:firstLine="720"/>
      </w:pPr>
    </w:p>
    <w:p w:rsidR="071E0549" w:rsidP="071E0549" w:rsidRDefault="071E0549" w14:paraId="2BB7397E" w14:textId="69F3E542">
      <w:pPr>
        <w:ind w:firstLine="720"/>
      </w:pPr>
    </w:p>
    <w:p w:rsidR="071E0549" w:rsidP="071E0549" w:rsidRDefault="071E0549" w14:paraId="2432DCE4" w14:textId="723D9F3D">
      <w:pPr>
        <w:ind w:firstLine="720"/>
      </w:pPr>
    </w:p>
    <w:p w:rsidR="071E0549" w:rsidP="071E0549" w:rsidRDefault="071E0549" w14:paraId="4088E93A" w14:textId="303FBAE9">
      <w:pPr>
        <w:ind w:firstLine="720"/>
      </w:pPr>
    </w:p>
    <w:p w:rsidR="071E0549" w:rsidP="071E0549" w:rsidRDefault="071E0549" w14:paraId="197FFE04" w14:textId="712193D8">
      <w:pPr>
        <w:ind w:firstLine="720"/>
      </w:pPr>
    </w:p>
    <w:p w:rsidR="071E0549" w:rsidP="071E0549" w:rsidRDefault="071E0549" w14:paraId="65BA17AF" w14:textId="14BCA7A4">
      <w:pPr>
        <w:ind w:firstLine="720"/>
      </w:pPr>
    </w:p>
    <w:p w:rsidR="071E0549" w:rsidP="071E0549" w:rsidRDefault="071E0549" w14:paraId="7D504A8D" w14:textId="5C96FA85">
      <w:pPr>
        <w:ind w:firstLine="720"/>
      </w:pPr>
    </w:p>
    <w:p w:rsidR="071E0549" w:rsidP="071E0549" w:rsidRDefault="071E0549" w14:paraId="7E6E06FD" w14:textId="528B3FEA">
      <w:pPr>
        <w:ind w:firstLine="720"/>
      </w:pPr>
    </w:p>
    <w:p w:rsidR="737E6211" w:rsidP="2AC6FADA" w:rsidRDefault="737E6211" w14:paraId="032CEBDF" w14:textId="58F99EC4">
      <w:pPr>
        <w:ind w:firstLine="720"/>
      </w:pPr>
    </w:p>
    <w:p w:rsidRPr="00620271" w:rsidR="004D4718" w:rsidP="008D44ED" w:rsidRDefault="004D4718" w14:paraId="096DEE74" w14:textId="0C1DCE99">
      <w:pPr>
        <w:pStyle w:val="Heading1"/>
        <w:rPr>
          <w:rFonts w:asciiTheme="minorHAnsi" w:hAnsiTheme="minorHAnsi"/>
          <w:szCs w:val="24"/>
        </w:rPr>
      </w:pPr>
      <w:bookmarkStart w:name="_Toc181137470" w:id="68"/>
      <w:r w:rsidRPr="00620271">
        <w:rPr>
          <w:rFonts w:asciiTheme="minorHAnsi" w:hAnsiTheme="minorHAnsi"/>
          <w:szCs w:val="24"/>
        </w:rPr>
        <w:t>References</w:t>
      </w:r>
      <w:bookmarkEnd w:id="68"/>
    </w:p>
    <w:p w:rsidR="00C37F5F" w:rsidP="00AD6124" w:rsidRDefault="00C37F5F" w14:paraId="1879E604" w14:textId="7077B118">
      <w:r>
        <w:t xml:space="preserve">[1] “Robotic arm,” Kinova, </w:t>
      </w:r>
      <w:hyperlink r:id="rId45">
        <w:r w:rsidRPr="79F79F5C" w:rsidR="00A60C48">
          <w:rPr>
            <w:rStyle w:val="Hyperlink"/>
          </w:rPr>
          <w:t>https://assistive.kinovarobotics.com/product/jaco-robotic-arm</w:t>
        </w:r>
      </w:hyperlink>
      <w:r w:rsidR="00A60C48">
        <w:t xml:space="preserve"> </w:t>
      </w:r>
      <w:r>
        <w:t xml:space="preserve">(accessed Oct. 8, 2024). </w:t>
      </w:r>
    </w:p>
    <w:p w:rsidR="564A2E2B" w:rsidRDefault="004C019E" w14:paraId="1B35A1DF" w14:textId="1793054E">
      <w:r>
        <w:t>[</w:t>
      </w:r>
      <w:r w:rsidR="3E8EF598">
        <w:t>2</w:t>
      </w:r>
      <w:r w:rsidR="564A2E2B">
        <w:t>] JACO® Assistive Robot user guide R7.</w:t>
      </w:r>
      <w:r w:rsidR="45FBFA7F">
        <w:t>1</w:t>
      </w:r>
      <w:r w:rsidR="564A2E2B">
        <w:t>, https://assistive.kinovarobotics.com/uploads/EN-UG-007-Jaco-Assistive-robot-user-guide-r7.1.pdf (accessed Oct. 18, 2024).</w:t>
      </w:r>
    </w:p>
    <w:p w:rsidRPr="00620271" w:rsidR="004C019E" w:rsidP="004C019E" w:rsidRDefault="004C019E" w14:paraId="7B9CA458" w14:textId="7905EB01">
      <w:r>
        <w:t>[</w:t>
      </w:r>
      <w:r w:rsidR="6775E0B3">
        <w:t>3</w:t>
      </w:r>
      <w:r>
        <w:t xml:space="preserve">] “What you need to know,” Parent Project Muscular Dystrophy, </w:t>
      </w:r>
      <w:hyperlink r:id="rId46">
        <w:r w:rsidRPr="4C912468">
          <w:rPr>
            <w:rStyle w:val="Hyperlink"/>
          </w:rPr>
          <w:t>https://www.parentprojectmd.org/care/for-families/for-newly-diagnosed/what-you-need-to-know/</w:t>
        </w:r>
      </w:hyperlink>
      <w:r>
        <w:t xml:space="preserve"> (accessed Oct. 8, 2024).</w:t>
      </w:r>
    </w:p>
    <w:p w:rsidR="00B121A2" w:rsidP="00B121A2" w:rsidRDefault="00322D98" w14:paraId="3F98E164" w14:textId="247C5BE9">
      <w:r>
        <w:t>[</w:t>
      </w:r>
      <w:r w:rsidR="29DE0068">
        <w:t>4</w:t>
      </w:r>
      <w:r w:rsidRPr="00620271" w:rsidR="00B121A2">
        <w:t>]</w:t>
      </w:r>
      <w:r w:rsidR="00B121A2">
        <w:t xml:space="preserve"> “U.S. Access Board,” ADA Accessibility Standards, https://www.access-board.gov/ada/#ada-404_2_7 (accessed Oct. 29, 2024). </w:t>
      </w:r>
    </w:p>
    <w:p w:rsidR="005D6FCA" w:rsidP="007A38D4" w:rsidRDefault="007A38D4" w14:paraId="0E7947EC" w14:textId="6B8F0852">
      <w:r>
        <w:t>[</w:t>
      </w:r>
      <w:r w:rsidR="53726BD4">
        <w:t>5</w:t>
      </w:r>
      <w:r>
        <w:t>] A. Zhang and Y. Li, “Thermal conductivity of aluminum alloys-A Review,” MDPI, https://www.mdpi.com/1996-1944/16/8/2972 (accessed Oct. 29, 2024).</w:t>
      </w:r>
    </w:p>
    <w:p w:rsidR="00112E66" w:rsidP="00121EA7" w:rsidRDefault="00112E66" w14:paraId="5785C2D6" w14:textId="79CC9B4B">
      <w:r>
        <w:t>[</w:t>
      </w:r>
      <w:r w:rsidR="33FA098C">
        <w:t>6</w:t>
      </w:r>
      <w:r>
        <w:t xml:space="preserve">] “Filament Properties Table,” Simplify3D Software, https://www.simplify3d.com/resources/materials-guide/properties-table/ (accessed Oct. 29, 2024). </w:t>
      </w:r>
    </w:p>
    <w:p w:rsidR="00900B9F" w:rsidP="00900B9F" w:rsidRDefault="000C35DB" w14:paraId="20BA1A9A" w14:textId="1A29214F">
      <w:r>
        <w:t>[</w:t>
      </w:r>
      <w:r w:rsidR="43DF9C7E">
        <w:t>7</w:t>
      </w:r>
      <w:r w:rsidR="00900B9F">
        <w:t xml:space="preserve">] “Optimizing strength of 3D printed parts,” 3d Pros, https://3dpros.com/guides/optimizing-part-strength (accessed Oct. 29, 2024). </w:t>
      </w:r>
    </w:p>
    <w:p w:rsidR="000C526B" w:rsidP="000C526B" w:rsidRDefault="000C526B" w14:paraId="3149DC2E" w14:textId="1F071015">
      <w:r>
        <w:t>[</w:t>
      </w:r>
      <w:r w:rsidR="5825D099">
        <w:t>8</w:t>
      </w:r>
      <w:r>
        <w:t>] “Jaco Assistive Robotic Arm: How to Use it to Take a Drink,” YouTube, https://www.youtube.com/watch?v=THFELtNNShM (accessed Oct. 29, 2024).</w:t>
      </w:r>
    </w:p>
    <w:p w:rsidR="132DA26A" w:rsidRDefault="132DA26A" w14:paraId="64EECF71" w14:textId="1FE74338">
      <w:r>
        <w:t>[9] “Metal spot price charts aluminum price chart (USD / kilogram) for the last available years,” Daily Metal Price: Aluminum Price Chart (USD / Kilogram) for the Last Available years, https://www.dailymetalprice.com/metalpricecharts.php?c=al&amp;u=kg&amp;d=0 (accessed Oct. 29, 2024).</w:t>
      </w:r>
    </w:p>
    <w:p w:rsidR="00F65957" w:rsidP="00F65957" w:rsidRDefault="00F65957" w14:paraId="448BDE7E" w14:textId="3E49C6A9">
      <w:r>
        <w:t>[</w:t>
      </w:r>
      <w:r w:rsidR="10BCE5BD">
        <w:t>10</w:t>
      </w:r>
      <w:r>
        <w:t xml:space="preserve">] Waveshare, </w:t>
      </w:r>
      <w:hyperlink r:id="rId47">
        <w:r w:rsidRPr="4C912468">
          <w:rPr>
            <w:rStyle w:val="Hyperlink"/>
          </w:rPr>
          <w:t>https://www.waveshare.com/product/robotics/robot-arm-control/roarm-m2-s.htm</w:t>
        </w:r>
      </w:hyperlink>
      <w:r>
        <w:t xml:space="preserve"> (accessed Oct. 29, 2024). </w:t>
      </w:r>
    </w:p>
    <w:p w:rsidRPr="00720B25" w:rsidR="00720B25" w:rsidP="00720B25" w:rsidRDefault="00720B25" w14:paraId="7E16D78B" w14:textId="08BC34EF">
      <w:r>
        <w:t>[</w:t>
      </w:r>
      <w:r w:rsidR="1ABAF70D">
        <w:t>11</w:t>
      </w:r>
      <w:r w:rsidRPr="00620271">
        <w:t>]</w:t>
      </w:r>
      <w:r>
        <w:t xml:space="preserve"> R. Sheldon, “What is milliampere-hour (mah)?: Definition from TechTarget,” WhatIs, https://www.techtarget.com/whatis/definition/milliampere-hour-mAh#:~:text=Robert%20Sheldon-,What%20is%20milliampere%2Dhour%20(mAh)?,is%20equivalent%20to%201%20coulomb. (accessed Oct. 29, 2024). </w:t>
      </w:r>
    </w:p>
    <w:p w:rsidR="00B96592" w:rsidP="00B96592" w:rsidRDefault="00B96592" w14:paraId="4B38C59C" w14:textId="729F9232">
      <w:r>
        <w:t>[</w:t>
      </w:r>
      <w:r w:rsidR="73633DD8">
        <w:t>12</w:t>
      </w:r>
      <w:r w:rsidRPr="00620271">
        <w:t>]</w:t>
      </w:r>
      <w:r>
        <w:t xml:space="preserve"> “Graphene Lipo 5200mah 3s 11.1V battery pack,” MaxAmps Lithium Batteries, https://maxamps.com/collections/3s-lipo-battery-11-1v/products/graphene-lipo-5200-3s-11-1v-battery (accessed Oct. 29, 2024). </w:t>
      </w:r>
    </w:p>
    <w:p w:rsidRPr="00B96592" w:rsidR="00FE6D8E" w:rsidP="00FE6D8E" w:rsidRDefault="00FE6D8E" w14:paraId="0A95B2F5" w14:textId="0365388A">
      <w:r>
        <w:t>[</w:t>
      </w:r>
      <w:r w:rsidR="2CC17193">
        <w:t>13</w:t>
      </w:r>
      <w:r>
        <w:t>] “Lipo Battery Charger hitec RDX1 200 AC/DC Charger/Discharger,” MaxAmps Lithium Batteries, https://maxamps.com/collections/lipo-battery-charger/products/lipo-battery-charger-hitec-rdx1-200-ac-dc-charger-discharger (accessed Oct. 29, 2024).</w:t>
      </w:r>
    </w:p>
    <w:p w:rsidRPr="00EB4D99" w:rsidR="00EB4D99" w:rsidP="00EB4D99" w:rsidRDefault="00EB4D99" w14:paraId="520F8AA8" w14:textId="121ACDB9">
      <w:r>
        <w:t>[</w:t>
      </w:r>
      <w:r w:rsidR="762D16BD">
        <w:t>14</w:t>
      </w:r>
      <w:r>
        <w:t xml:space="preserve">] Sunrise, “Yield strength of aluminum alloys - al alloy yield strength chart,” Sunrise Metal - Aluminium Die Casting Expert, https://www.sunrise-metal.com/yield-strength-of-aluminum-alloys/#:~:text=Pure%20Al%20(at%20least%2099,for%20utilizing%20aluminum’s%20elemental%20benefits. (accessed Oct. 29, 2024). </w:t>
      </w:r>
    </w:p>
    <w:p w:rsidR="000C35DB" w:rsidP="00121EA7" w:rsidRDefault="000C35DB" w14:paraId="49E343C7" w14:textId="77777777"/>
    <w:p w:rsidR="00986F92" w:rsidRDefault="00986F92" w14:paraId="08264EDE" w14:textId="77777777">
      <w:r>
        <w:br w:type="page"/>
      </w:r>
    </w:p>
    <w:p w:rsidRPr="00620271" w:rsidR="004D4718" w:rsidP="008D44ED" w:rsidRDefault="004D4718" w14:paraId="78C1FC57" w14:textId="15C5E89B">
      <w:pPr>
        <w:pStyle w:val="Heading1"/>
        <w:rPr>
          <w:rFonts w:asciiTheme="minorHAnsi" w:hAnsiTheme="minorHAnsi"/>
        </w:rPr>
      </w:pPr>
      <w:bookmarkStart w:name="_Toc181137471" w:id="69"/>
      <w:r w:rsidRPr="00620271">
        <w:rPr>
          <w:rFonts w:asciiTheme="minorHAnsi" w:hAnsiTheme="minorHAnsi"/>
        </w:rPr>
        <w:t>Append</w:t>
      </w:r>
      <w:r w:rsidRPr="00620271" w:rsidR="008D44ED">
        <w:rPr>
          <w:rFonts w:asciiTheme="minorHAnsi" w:hAnsiTheme="minorHAnsi"/>
        </w:rPr>
        <w:t>ices</w:t>
      </w:r>
      <w:bookmarkEnd w:id="69"/>
    </w:p>
    <w:p w:rsidRPr="00336B52" w:rsidR="00336B52" w:rsidP="00336B52" w:rsidRDefault="00336B52" w14:paraId="29A35815" w14:textId="378A4D1B">
      <w:r>
        <w:t>A.1</w:t>
      </w:r>
      <w:r w:rsidR="00D92C3E">
        <w:t xml:space="preserve"> System Architecture</w:t>
      </w:r>
    </w:p>
    <w:p w:rsidR="00032C24" w:rsidP="00032C24" w:rsidRDefault="2B64E804" w14:paraId="23A8030B" w14:textId="6A0F5304">
      <w:r>
        <w:rPr>
          <w:noProof/>
        </w:rPr>
        <w:drawing>
          <wp:inline distT="0" distB="0" distL="0" distR="0" wp14:anchorId="72FC540D" wp14:editId="45A4FF59">
            <wp:extent cx="5943600" cy="2080187"/>
            <wp:effectExtent l="0" t="0" r="0" b="0"/>
            <wp:docPr id="1877537104" name="Picture 134848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4886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80187"/>
                    </a:xfrm>
                    <a:prstGeom prst="rect">
                      <a:avLst/>
                    </a:prstGeom>
                  </pic:spPr>
                </pic:pic>
              </a:graphicData>
            </a:graphic>
          </wp:inline>
        </w:drawing>
      </w:r>
    </w:p>
    <w:p w:rsidR="00032C24" w:rsidP="00032C24" w:rsidRDefault="00032C24" w14:paraId="65187385" w14:textId="7576691C"/>
    <w:p w:rsidR="00032C24" w:rsidP="00032C24" w:rsidRDefault="00C33592" w14:paraId="06594386" w14:textId="18761142">
      <w:r>
        <w:t>A.</w:t>
      </w:r>
      <w:r w:rsidR="00D92C3E">
        <w:t>2</w:t>
      </w:r>
      <w:r w:rsidR="00674874">
        <w:t>. Individual Concepts</w:t>
      </w:r>
    </w:p>
    <w:p w:rsidR="00674874" w:rsidP="00032C24" w:rsidRDefault="00674874" w14:paraId="27DFA3B1" w14:textId="4BAB3863">
      <w:r>
        <w:tab/>
      </w:r>
      <w:r>
        <w:t>A.</w:t>
      </w:r>
      <w:r w:rsidR="00D92C3E">
        <w:t>2</w:t>
      </w:r>
      <w:r>
        <w:t>.a. Justin Concepts</w:t>
      </w:r>
    </w:p>
    <w:p w:rsidR="00674874" w:rsidP="00674874" w:rsidRDefault="00674874" w14:paraId="42675F54" w14:textId="6A302301">
      <w:pPr>
        <w:jc w:val="center"/>
      </w:pPr>
      <w:ins w:author="Baum, Andrew" w:date="2024-10-29T18:45:00Z" w16du:dateUtc="2024-10-29T22:45:00Z" w:id="70">
        <w:r>
          <w:rPr>
            <w:noProof/>
          </w:rPr>
          <w:drawing>
            <wp:inline distT="0" distB="0" distL="0" distR="0" wp14:anchorId="304E79D6" wp14:editId="33CB3088">
              <wp:extent cx="5757111" cy="4288632"/>
              <wp:effectExtent l="0" t="0" r="0" b="0"/>
              <wp:docPr id="1682336299" name="Picture 1" descr="A drawing of a robot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57111" cy="4288632"/>
                      </a:xfrm>
                      <a:prstGeom prst="rect">
                        <a:avLst/>
                      </a:prstGeom>
                    </pic:spPr>
                  </pic:pic>
                </a:graphicData>
              </a:graphic>
            </wp:inline>
          </w:drawing>
        </w:r>
      </w:ins>
    </w:p>
    <w:p w:rsidR="00444C7E" w:rsidP="00444C7E" w:rsidRDefault="00444C7E" w14:paraId="27E8BC40" w14:textId="7A9BD34F">
      <w:pPr>
        <w:jc w:val="center"/>
      </w:pPr>
      <w:r>
        <w:rPr>
          <w:noProof/>
        </w:rPr>
        <w:drawing>
          <wp:inline distT="0" distB="0" distL="0" distR="0" wp14:anchorId="5800CDF7" wp14:editId="353E05A8">
            <wp:extent cx="5580722" cy="3475790"/>
            <wp:effectExtent l="0" t="0" r="1270" b="0"/>
            <wp:docPr id="554213400" name="Picture 1" descr="A drawing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590460" cy="3481855"/>
                    </a:xfrm>
                    <a:prstGeom prst="rect">
                      <a:avLst/>
                    </a:prstGeom>
                  </pic:spPr>
                </pic:pic>
              </a:graphicData>
            </a:graphic>
          </wp:inline>
        </w:drawing>
      </w:r>
    </w:p>
    <w:p w:rsidR="00EF2E68" w:rsidP="00444C7E" w:rsidRDefault="00EF2E68" w14:paraId="03C096A7" w14:textId="087413A2">
      <w:pPr>
        <w:jc w:val="center"/>
      </w:pPr>
      <w:r>
        <w:rPr>
          <w:noProof/>
        </w:rPr>
        <w:drawing>
          <wp:inline distT="0" distB="0" distL="0" distR="0" wp14:anchorId="16E7BD35" wp14:editId="47FA0FBE">
            <wp:extent cx="5915418" cy="3462454"/>
            <wp:effectExtent l="0" t="0" r="0" b="5080"/>
            <wp:docPr id="1845064931" name="Picture 1" descr="A close-up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37649" cy="3475467"/>
                    </a:xfrm>
                    <a:prstGeom prst="rect">
                      <a:avLst/>
                    </a:prstGeom>
                  </pic:spPr>
                </pic:pic>
              </a:graphicData>
            </a:graphic>
          </wp:inline>
        </w:drawing>
      </w:r>
    </w:p>
    <w:p w:rsidR="00EF2E68" w:rsidP="00EF2E68" w:rsidRDefault="00EF2E68" w14:paraId="3F78D058" w14:textId="40402E0E">
      <w:r>
        <w:tab/>
      </w:r>
      <w:r>
        <w:t>A.</w:t>
      </w:r>
      <w:r w:rsidR="00D92C3E">
        <w:t>2</w:t>
      </w:r>
      <w:r>
        <w:t>.b</w:t>
      </w:r>
      <w:r w:rsidR="008E3404">
        <w:t xml:space="preserve"> Andrew Concepts</w:t>
      </w:r>
    </w:p>
    <w:p w:rsidR="008E3404" w:rsidP="00052CB0" w:rsidRDefault="00052CB0" w14:paraId="3107DE0D" w14:textId="293F46E7">
      <w:pPr>
        <w:jc w:val="center"/>
      </w:pPr>
      <w:r w:rsidRPr="00052CB0">
        <w:rPr>
          <w:noProof/>
        </w:rPr>
        <w:drawing>
          <wp:inline distT="0" distB="0" distL="0" distR="0" wp14:anchorId="7B8FE24F" wp14:editId="70C43FB9">
            <wp:extent cx="5781174" cy="3804759"/>
            <wp:effectExtent l="0" t="0" r="0" b="5715"/>
            <wp:docPr id="924274896" name="Picture 1" descr="A sketch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74896" name="Picture 1" descr="A sketch of a machine&#10;&#10;Description automatically generated"/>
                    <pic:cNvPicPr/>
                  </pic:nvPicPr>
                  <pic:blipFill>
                    <a:blip r:embed="rId52"/>
                    <a:stretch>
                      <a:fillRect/>
                    </a:stretch>
                  </pic:blipFill>
                  <pic:spPr>
                    <a:xfrm>
                      <a:off x="0" y="0"/>
                      <a:ext cx="5812419" cy="3825323"/>
                    </a:xfrm>
                    <a:prstGeom prst="rect">
                      <a:avLst/>
                    </a:prstGeom>
                  </pic:spPr>
                </pic:pic>
              </a:graphicData>
            </a:graphic>
          </wp:inline>
        </w:drawing>
      </w:r>
    </w:p>
    <w:p w:rsidR="00052CB0" w:rsidP="00052CB0" w:rsidRDefault="00A836FF" w14:paraId="4F8E5A39" w14:textId="1856A122">
      <w:pPr>
        <w:jc w:val="center"/>
      </w:pPr>
      <w:r>
        <w:rPr>
          <w:noProof/>
        </w:rPr>
        <w:drawing>
          <wp:inline distT="0" distB="0" distL="0" distR="0" wp14:anchorId="01A5FCDB" wp14:editId="2B4E3444">
            <wp:extent cx="5943600" cy="2381885"/>
            <wp:effectExtent l="0" t="0" r="0" b="0"/>
            <wp:docPr id="1881861053" name="Picture 1" descr="A drawing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rsidR="00A836FF" w:rsidP="00052CB0" w:rsidRDefault="008A145F" w14:paraId="10A45560" w14:textId="7464CC85">
      <w:pPr>
        <w:jc w:val="center"/>
      </w:pPr>
      <w:r>
        <w:rPr>
          <w:noProof/>
        </w:rPr>
        <w:drawing>
          <wp:inline distT="0" distB="0" distL="0" distR="0" wp14:anchorId="7820761F" wp14:editId="48A7F69B">
            <wp:extent cx="5943600" cy="2485390"/>
            <wp:effectExtent l="0" t="0" r="0" b="0"/>
            <wp:docPr id="1593613195" name="Picture 1" descr="A drawing of a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43600" cy="2485390"/>
                    </a:xfrm>
                    <a:prstGeom prst="rect">
                      <a:avLst/>
                    </a:prstGeom>
                  </pic:spPr>
                </pic:pic>
              </a:graphicData>
            </a:graphic>
          </wp:inline>
        </w:drawing>
      </w:r>
    </w:p>
    <w:p w:rsidR="008A145F" w:rsidP="008A145F" w:rsidRDefault="008A145F" w14:paraId="4425F7F9" w14:textId="2DE3EAD7">
      <w:r>
        <w:tab/>
      </w:r>
      <w:r>
        <w:t>A.</w:t>
      </w:r>
      <w:r w:rsidR="00D92C3E">
        <w:t>2</w:t>
      </w:r>
      <w:r>
        <w:t xml:space="preserve">.c </w:t>
      </w:r>
      <w:r w:rsidR="005630FA">
        <w:t>Brooke Concepts</w:t>
      </w:r>
    </w:p>
    <w:p w:rsidR="005630FA" w:rsidP="00071116" w:rsidRDefault="00071116" w14:paraId="0D8A9040" w14:textId="2B47F0B5">
      <w:pPr>
        <w:jc w:val="center"/>
      </w:pPr>
      <w:r>
        <w:rPr>
          <w:noProof/>
        </w:rPr>
        <w:drawing>
          <wp:inline distT="0" distB="0" distL="0" distR="0" wp14:anchorId="6606468F" wp14:editId="3353C1DA">
            <wp:extent cx="5245370" cy="4134062"/>
            <wp:effectExtent l="0" t="0" r="0" b="0"/>
            <wp:docPr id="1581843180" name="Picture 1" descr="A paper with drawing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245370" cy="4134062"/>
                    </a:xfrm>
                    <a:prstGeom prst="rect">
                      <a:avLst/>
                    </a:prstGeom>
                  </pic:spPr>
                </pic:pic>
              </a:graphicData>
            </a:graphic>
          </wp:inline>
        </w:drawing>
      </w:r>
    </w:p>
    <w:p w:rsidR="00497908" w:rsidP="00071116" w:rsidRDefault="00497908" w14:paraId="1CF4EB94" w14:textId="13E436F4">
      <w:pPr>
        <w:jc w:val="center"/>
      </w:pPr>
      <w:r>
        <w:rPr>
          <w:noProof/>
        </w:rPr>
        <w:drawing>
          <wp:inline distT="0" distB="0" distL="0" distR="0" wp14:anchorId="76A177C2" wp14:editId="2F12BE10">
            <wp:extent cx="5429529" cy="3606985"/>
            <wp:effectExtent l="0" t="0" r="0" b="0"/>
            <wp:docPr id="771840144" name="Picture 1" descr="A diagram of a mechanica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429529" cy="3606985"/>
                    </a:xfrm>
                    <a:prstGeom prst="rect">
                      <a:avLst/>
                    </a:prstGeom>
                  </pic:spPr>
                </pic:pic>
              </a:graphicData>
            </a:graphic>
          </wp:inline>
        </w:drawing>
      </w:r>
    </w:p>
    <w:p w:rsidR="00C529BD" w:rsidP="00071116" w:rsidRDefault="00C529BD" w14:paraId="1D8AF31A" w14:textId="38785924">
      <w:pPr>
        <w:jc w:val="center"/>
      </w:pPr>
      <w:r>
        <w:rPr>
          <w:noProof/>
        </w:rPr>
        <w:drawing>
          <wp:inline distT="0" distB="0" distL="0" distR="0" wp14:anchorId="0D0CA6CC" wp14:editId="52AB01AE">
            <wp:extent cx="5473981" cy="3187864"/>
            <wp:effectExtent l="0" t="0" r="0" b="0"/>
            <wp:docPr id="1948555831" name="Picture 1" descr="A whiteboard with black text and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473981" cy="3187864"/>
                    </a:xfrm>
                    <a:prstGeom prst="rect">
                      <a:avLst/>
                    </a:prstGeom>
                  </pic:spPr>
                </pic:pic>
              </a:graphicData>
            </a:graphic>
          </wp:inline>
        </w:drawing>
      </w:r>
    </w:p>
    <w:p w:rsidR="00C529BD" w:rsidP="00C529BD" w:rsidRDefault="00C529BD" w14:paraId="1E0E40E4" w14:textId="344F8A95">
      <w:r>
        <w:tab/>
      </w:r>
      <w:r>
        <w:t>A.</w:t>
      </w:r>
      <w:r w:rsidR="00D92C3E">
        <w:t>2</w:t>
      </w:r>
      <w:r>
        <w:t xml:space="preserve">.d </w:t>
      </w:r>
      <w:r w:rsidR="00326812">
        <w:t>Omar Concepts</w:t>
      </w:r>
    </w:p>
    <w:p w:rsidR="00326812" w:rsidP="00931B79" w:rsidRDefault="00931B79" w14:paraId="1D262913" w14:textId="321BFE42">
      <w:pPr>
        <w:jc w:val="center"/>
      </w:pPr>
      <w:r w:rsidRPr="00931B79">
        <w:rPr>
          <w:noProof/>
        </w:rPr>
        <w:drawing>
          <wp:inline distT="0" distB="0" distL="0" distR="0" wp14:anchorId="420D3280" wp14:editId="06F24DC6">
            <wp:extent cx="5275848" cy="4541692"/>
            <wp:effectExtent l="0" t="0" r="1270" b="0"/>
            <wp:docPr id="243774414" name="Picture 1" descr="A graph paper with drawing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414" name="Picture 1" descr="A graph paper with drawings and text&#10;&#10;Description automatically generated"/>
                    <pic:cNvPicPr/>
                  </pic:nvPicPr>
                  <pic:blipFill>
                    <a:blip r:embed="rId58"/>
                    <a:stretch>
                      <a:fillRect/>
                    </a:stretch>
                  </pic:blipFill>
                  <pic:spPr>
                    <a:xfrm>
                      <a:off x="0" y="0"/>
                      <a:ext cx="5281314" cy="4546398"/>
                    </a:xfrm>
                    <a:prstGeom prst="rect">
                      <a:avLst/>
                    </a:prstGeom>
                  </pic:spPr>
                </pic:pic>
              </a:graphicData>
            </a:graphic>
          </wp:inline>
        </w:drawing>
      </w:r>
    </w:p>
    <w:p w:rsidR="00931B79" w:rsidP="00931B79" w:rsidRDefault="00CF5404" w14:paraId="6FD7EF9B" w14:textId="15411E95">
      <w:pPr>
        <w:jc w:val="center"/>
      </w:pPr>
      <w:r w:rsidRPr="00CF5404">
        <w:rPr>
          <w:noProof/>
        </w:rPr>
        <w:drawing>
          <wp:inline distT="0" distB="0" distL="0" distR="0" wp14:anchorId="2D5CAF09" wp14:editId="02F7BDE1">
            <wp:extent cx="5101389" cy="4082809"/>
            <wp:effectExtent l="0" t="0" r="4445" b="0"/>
            <wp:docPr id="760764684" name="Picture 1" descr="A graph paper with drawing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64684" name="Picture 1" descr="A graph paper with drawings and words&#10;&#10;Description automatically generated"/>
                    <pic:cNvPicPr/>
                  </pic:nvPicPr>
                  <pic:blipFill>
                    <a:blip r:embed="rId59"/>
                    <a:stretch>
                      <a:fillRect/>
                    </a:stretch>
                  </pic:blipFill>
                  <pic:spPr>
                    <a:xfrm>
                      <a:off x="0" y="0"/>
                      <a:ext cx="5119547" cy="4097341"/>
                    </a:xfrm>
                    <a:prstGeom prst="rect">
                      <a:avLst/>
                    </a:prstGeom>
                  </pic:spPr>
                </pic:pic>
              </a:graphicData>
            </a:graphic>
          </wp:inline>
        </w:drawing>
      </w:r>
    </w:p>
    <w:p w:rsidR="00CD4D23" w:rsidP="00931B79" w:rsidRDefault="00CD4D23" w14:paraId="6D93540A" w14:textId="2E44BE83">
      <w:pPr>
        <w:jc w:val="center"/>
      </w:pPr>
      <w:r w:rsidRPr="00CD4D23">
        <w:rPr>
          <w:noProof/>
        </w:rPr>
        <w:drawing>
          <wp:inline distT="0" distB="0" distL="0" distR="0" wp14:anchorId="1E4D8687" wp14:editId="4BB644FA">
            <wp:extent cx="5107405" cy="3312912"/>
            <wp:effectExtent l="0" t="0" r="0" b="1905"/>
            <wp:docPr id="1675469267" name="Picture 1" descr="A graph paper with drawing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69267" name="Picture 1" descr="A graph paper with drawings and text&#10;&#10;Description automatically generated"/>
                    <pic:cNvPicPr/>
                  </pic:nvPicPr>
                  <pic:blipFill>
                    <a:blip r:embed="rId60"/>
                    <a:stretch>
                      <a:fillRect/>
                    </a:stretch>
                  </pic:blipFill>
                  <pic:spPr>
                    <a:xfrm>
                      <a:off x="0" y="0"/>
                      <a:ext cx="5122435" cy="3322661"/>
                    </a:xfrm>
                    <a:prstGeom prst="rect">
                      <a:avLst/>
                    </a:prstGeom>
                  </pic:spPr>
                </pic:pic>
              </a:graphicData>
            </a:graphic>
          </wp:inline>
        </w:drawing>
      </w:r>
    </w:p>
    <w:p w:rsidR="00CD4D23" w:rsidRDefault="00CD4D23" w14:paraId="53ADA737" w14:textId="31DA51FF">
      <w:r>
        <w:br w:type="page"/>
      </w:r>
    </w:p>
    <w:p w:rsidR="00CD4D23" w:rsidP="00CD4D23" w:rsidRDefault="00CD4D23" w14:paraId="1F88802D" w14:textId="3328473D">
      <w:r>
        <w:tab/>
      </w:r>
      <w:r>
        <w:t>A.</w:t>
      </w:r>
      <w:r w:rsidR="00D92C3E">
        <w:t>2</w:t>
      </w:r>
      <w:r>
        <w:t>.e Cavan Concepts</w:t>
      </w:r>
    </w:p>
    <w:p w:rsidR="00CD4D23" w:rsidP="00CC43A2" w:rsidRDefault="00CC43A2" w14:paraId="72686766" w14:textId="432EFF77">
      <w:pPr>
        <w:jc w:val="center"/>
      </w:pPr>
      <w:r w:rsidRPr="00CC43A2">
        <w:rPr>
          <w:noProof/>
        </w:rPr>
        <w:drawing>
          <wp:inline distT="0" distB="0" distL="0" distR="0" wp14:anchorId="7D0B5211" wp14:editId="2EA620D3">
            <wp:extent cx="5901489" cy="3237985"/>
            <wp:effectExtent l="0" t="0" r="4445" b="635"/>
            <wp:docPr id="2104077380" name="Picture 1" descr="A drawing of a wheelchair and a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77380" name="Picture 1" descr="A drawing of a wheelchair and a scooter&#10;&#10;Description automatically generated"/>
                    <pic:cNvPicPr/>
                  </pic:nvPicPr>
                  <pic:blipFill>
                    <a:blip r:embed="rId61"/>
                    <a:stretch>
                      <a:fillRect/>
                    </a:stretch>
                  </pic:blipFill>
                  <pic:spPr>
                    <a:xfrm>
                      <a:off x="0" y="0"/>
                      <a:ext cx="5931882" cy="3254661"/>
                    </a:xfrm>
                    <a:prstGeom prst="rect">
                      <a:avLst/>
                    </a:prstGeom>
                  </pic:spPr>
                </pic:pic>
              </a:graphicData>
            </a:graphic>
          </wp:inline>
        </w:drawing>
      </w:r>
    </w:p>
    <w:p w:rsidR="00CC43A2" w:rsidP="00CC43A2" w:rsidRDefault="00C67392" w14:paraId="4D640442" w14:textId="3DFCEFB8">
      <w:pPr>
        <w:jc w:val="center"/>
      </w:pPr>
      <w:r>
        <w:rPr>
          <w:noProof/>
        </w:rPr>
        <w:drawing>
          <wp:inline distT="0" distB="0" distL="0" distR="0" wp14:anchorId="12569A1E" wp14:editId="5A96396B">
            <wp:extent cx="5920691" cy="3136365"/>
            <wp:effectExtent l="0" t="0" r="4445" b="6985"/>
            <wp:docPr id="1640699791" name="Picture 1" descr="A drawing of a person in a wheel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920691" cy="3136365"/>
                    </a:xfrm>
                    <a:prstGeom prst="rect">
                      <a:avLst/>
                    </a:prstGeom>
                  </pic:spPr>
                </pic:pic>
              </a:graphicData>
            </a:graphic>
          </wp:inline>
        </w:drawing>
      </w:r>
    </w:p>
    <w:p w:rsidR="00336B52" w:rsidP="00CC43A2" w:rsidRDefault="00336B52" w14:paraId="7EC19E57" w14:textId="6EE5E377">
      <w:pPr>
        <w:jc w:val="center"/>
      </w:pPr>
      <w:r>
        <w:rPr>
          <w:noProof/>
        </w:rPr>
        <w:drawing>
          <wp:inline distT="0" distB="0" distL="0" distR="0" wp14:anchorId="1DB4BAEA" wp14:editId="7DD48DA7">
            <wp:extent cx="5919536" cy="3869976"/>
            <wp:effectExtent l="0" t="0" r="5080" b="0"/>
            <wp:docPr id="1485571617" name="Picture 1" descr="A drawing of a chair and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919536" cy="3869976"/>
                    </a:xfrm>
                    <a:prstGeom prst="rect">
                      <a:avLst/>
                    </a:prstGeom>
                  </pic:spPr>
                </pic:pic>
              </a:graphicData>
            </a:graphic>
          </wp:inline>
        </w:drawing>
      </w:r>
    </w:p>
    <w:p w:rsidR="00D92C3E" w:rsidP="00D92C3E" w:rsidRDefault="00D92C3E" w14:paraId="7C8F8498" w14:textId="7953E71F">
      <w:r>
        <w:t xml:space="preserve">A.3 </w:t>
      </w:r>
      <w:r w:rsidR="00EA2FCF">
        <w:t>Visualized Electronics</w:t>
      </w:r>
    </w:p>
    <w:p w:rsidR="00D92C3E" w:rsidP="00CC43A2" w:rsidRDefault="00D92C3E" w14:paraId="22413277" w14:textId="095CF267">
      <w:pPr>
        <w:jc w:val="center"/>
      </w:pPr>
      <w:r>
        <w:rPr>
          <w:noProof/>
        </w:rPr>
        <w:drawing>
          <wp:inline distT="0" distB="0" distL="0" distR="0" wp14:anchorId="4F1E36D7" wp14:editId="188DA9DA">
            <wp:extent cx="3096375" cy="3257018"/>
            <wp:effectExtent l="0" t="0" r="8890" b="635"/>
            <wp:docPr id="10" name="Picture 9" descr="A diagram of a robot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C5F7744-62BE-3476-5E99-7466B4DD972D}"/>
                        </a:ext>
                      </a:extLst>
                    </a:blip>
                    <a:stretch>
                      <a:fillRect/>
                    </a:stretch>
                  </pic:blipFill>
                  <pic:spPr>
                    <a:xfrm>
                      <a:off x="0" y="0"/>
                      <a:ext cx="3096375" cy="3257018"/>
                    </a:xfrm>
                    <a:prstGeom prst="rect">
                      <a:avLst/>
                    </a:prstGeom>
                  </pic:spPr>
                </pic:pic>
              </a:graphicData>
            </a:graphic>
          </wp:inline>
        </w:drawing>
      </w:r>
    </w:p>
    <w:p w:rsidR="00EA2FCF" w:rsidRDefault="00EA2FCF" w14:paraId="4E68C5C2" w14:textId="197EC1C9">
      <w:r>
        <w:br w:type="page"/>
      </w:r>
    </w:p>
    <w:p w:rsidR="00EA2FCF" w:rsidP="00EA2FCF" w:rsidRDefault="00EA2FCF" w14:paraId="6C7E1F89" w14:textId="7DE325C4">
      <w:r>
        <w:t>A.4 ESP32 GPIO</w:t>
      </w:r>
      <w:r w:rsidR="009A30AC">
        <w:t xml:space="preserve"> Map</w:t>
      </w:r>
    </w:p>
    <w:p w:rsidR="00032C24" w:rsidP="00032C24" w:rsidRDefault="00032C24" w14:paraId="73FB8C7B" w14:textId="77777777"/>
    <w:p w:rsidRPr="00032C24" w:rsidR="003E10AE" w:rsidP="00EA2FCF" w:rsidRDefault="003E10AE" w14:paraId="077DAE12" w14:textId="52BDB31B">
      <w:pPr>
        <w:jc w:val="center"/>
      </w:pPr>
      <w:r>
        <w:rPr>
          <w:noProof/>
        </w:rPr>
        <w:drawing>
          <wp:inline distT="0" distB="0" distL="0" distR="0" wp14:anchorId="528CFB7C" wp14:editId="664F142A">
            <wp:extent cx="4331288" cy="3396544"/>
            <wp:effectExtent l="0" t="0" r="0" b="0"/>
            <wp:docPr id="5" name="Picture 4"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1DC973EF-8DE5-439E-3081-C3B09966BD27}"/>
                        </a:ext>
                      </a:extLst>
                    </a:blip>
                    <a:stretch>
                      <a:fillRect/>
                    </a:stretch>
                  </pic:blipFill>
                  <pic:spPr>
                    <a:xfrm>
                      <a:off x="0" y="0"/>
                      <a:ext cx="4331288" cy="3396544"/>
                    </a:xfrm>
                    <a:prstGeom prst="rect">
                      <a:avLst/>
                    </a:prstGeom>
                  </pic:spPr>
                </pic:pic>
              </a:graphicData>
            </a:graphic>
          </wp:inline>
        </w:drawing>
      </w:r>
    </w:p>
    <w:p w:rsidR="4289E424" w:rsidRDefault="4289E424" w14:paraId="5F259AE8" w14:textId="35C6E132"/>
    <w:p w:rsidR="4289E424" w:rsidRDefault="00C82C1E" w14:paraId="3EA98AF1" w14:textId="1FF40F4D">
      <w:r>
        <w:t>A.5</w:t>
      </w:r>
      <w:r w:rsidR="005C29DB">
        <w:t xml:space="preserve"> Equations used for </w:t>
      </w:r>
      <w:r w:rsidR="009F60AB">
        <w:t>F</w:t>
      </w:r>
      <w:r w:rsidR="00AD708E">
        <w:t xml:space="preserve">orward and </w:t>
      </w:r>
      <w:r w:rsidR="009F60AB">
        <w:t>I</w:t>
      </w:r>
      <w:r w:rsidR="00AD708E">
        <w:t xml:space="preserve">nverse </w:t>
      </w:r>
      <w:r w:rsidR="009F60AB">
        <w:t>K</w:t>
      </w:r>
      <w:r w:rsidR="00AD708E">
        <w:t xml:space="preserve">inematics </w:t>
      </w:r>
      <w:r w:rsidR="009F60AB">
        <w:t>A</w:t>
      </w:r>
      <w:r w:rsidR="00AD708E">
        <w:t>nalysis</w:t>
      </w:r>
    </w:p>
    <w:p w:rsidRPr="00032C24" w:rsidR="003E10AE" w:rsidP="10126CE7" w:rsidRDefault="002E74C4" w14:paraId="76FE8BEB" w14:textId="6E4872CB">
      <w:r>
        <w:rPr>
          <w:noProof/>
        </w:rPr>
        <w:drawing>
          <wp:inline distT="0" distB="0" distL="0" distR="0" wp14:anchorId="26215B27" wp14:editId="2808B06C">
            <wp:extent cx="2860065" cy="352425"/>
            <wp:effectExtent l="0" t="0" r="0" b="0"/>
            <wp:docPr id="1714824955" name="Picture 1714824955"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4955" name="Picture 1714824955" descr="A black text with a whit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860065" cy="352425"/>
                    </a:xfrm>
                    <a:prstGeom prst="rect">
                      <a:avLst/>
                    </a:prstGeom>
                  </pic:spPr>
                </pic:pic>
              </a:graphicData>
            </a:graphic>
          </wp:inline>
        </w:drawing>
      </w:r>
      <w:r>
        <w:rPr>
          <w:noProof/>
        </w:rPr>
        <w:drawing>
          <wp:inline distT="0" distB="0" distL="0" distR="0" wp14:anchorId="2AC191F1" wp14:editId="55C3055E">
            <wp:extent cx="2546048" cy="383734"/>
            <wp:effectExtent l="0" t="0" r="0" b="0"/>
            <wp:docPr id="1818150185" name="Picture 181815018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50185" name="Picture 1818150185" descr="A black text on a white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546048" cy="383734"/>
                    </a:xfrm>
                    <a:prstGeom prst="rect">
                      <a:avLst/>
                    </a:prstGeom>
                  </pic:spPr>
                </pic:pic>
              </a:graphicData>
            </a:graphic>
          </wp:inline>
        </w:drawing>
      </w:r>
    </w:p>
    <w:p w:rsidRPr="00032C24" w:rsidR="003E10AE" w:rsidP="003E10AE" w:rsidRDefault="2AC40FFE" w14:paraId="17224B7A" w14:textId="12276F37">
      <w:r>
        <w:rPr>
          <w:noProof/>
        </w:rPr>
        <w:drawing>
          <wp:inline distT="0" distB="0" distL="0" distR="0" wp14:anchorId="2B497C4D" wp14:editId="75AED1A3">
            <wp:extent cx="2002631" cy="353006"/>
            <wp:effectExtent l="0" t="0" r="0" b="0"/>
            <wp:docPr id="2137178398" name="Picture 213717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178398"/>
                    <pic:cNvPicPr/>
                  </pic:nvPicPr>
                  <pic:blipFill>
                    <a:blip r:embed="rId34">
                      <a:extLst>
                        <a:ext uri="{28A0092B-C50C-407E-A947-70E740481C1C}">
                          <a14:useLocalDpi xmlns:a14="http://schemas.microsoft.com/office/drawing/2010/main" val="0"/>
                        </a:ext>
                      </a:extLst>
                    </a:blip>
                    <a:stretch>
                      <a:fillRect/>
                    </a:stretch>
                  </pic:blipFill>
                  <pic:spPr>
                    <a:xfrm>
                      <a:off x="0" y="0"/>
                      <a:ext cx="2002631" cy="353006"/>
                    </a:xfrm>
                    <a:prstGeom prst="rect">
                      <a:avLst/>
                    </a:prstGeom>
                  </pic:spPr>
                </pic:pic>
              </a:graphicData>
            </a:graphic>
          </wp:inline>
        </w:drawing>
      </w:r>
    </w:p>
    <w:p w:rsidR="2C3A3033" w:rsidP="5B5A37A2" w:rsidRDefault="2C3A3033" w14:paraId="3B21E4E5" w14:textId="0468587A">
      <w:r>
        <w:rPr>
          <w:noProof/>
        </w:rPr>
        <w:drawing>
          <wp:inline distT="0" distB="0" distL="0" distR="0" wp14:anchorId="4729BCE1" wp14:editId="7C0A1E8E">
            <wp:extent cx="2735580" cy="590413"/>
            <wp:effectExtent l="0" t="0" r="0" b="0"/>
            <wp:docPr id="2089525485" name="Picture 208952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525485"/>
                    <pic:cNvPicPr/>
                  </pic:nvPicPr>
                  <pic:blipFill>
                    <a:blip r:embed="rId35">
                      <a:extLst>
                        <a:ext uri="{28A0092B-C50C-407E-A947-70E740481C1C}">
                          <a14:useLocalDpi xmlns:a14="http://schemas.microsoft.com/office/drawing/2010/main" val="0"/>
                        </a:ext>
                      </a:extLst>
                    </a:blip>
                    <a:stretch>
                      <a:fillRect/>
                    </a:stretch>
                  </pic:blipFill>
                  <pic:spPr>
                    <a:xfrm>
                      <a:off x="0" y="0"/>
                      <a:ext cx="2735580" cy="590413"/>
                    </a:xfrm>
                    <a:prstGeom prst="rect">
                      <a:avLst/>
                    </a:prstGeom>
                  </pic:spPr>
                </pic:pic>
              </a:graphicData>
            </a:graphic>
          </wp:inline>
        </w:drawing>
      </w:r>
    </w:p>
    <w:p w:rsidR="27D1A3F5" w:rsidP="5B5A37A2" w:rsidRDefault="5362314C" w14:paraId="35414C9D" w14:textId="154179BE">
      <w:r>
        <w:rPr>
          <w:noProof/>
        </w:rPr>
        <w:drawing>
          <wp:inline distT="0" distB="0" distL="0" distR="0" wp14:anchorId="0DBEC0A0" wp14:editId="059196AE">
            <wp:extent cx="2221032" cy="733425"/>
            <wp:effectExtent l="0" t="0" r="0" b="0"/>
            <wp:docPr id="1136494662" name="Picture 113649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494662"/>
                    <pic:cNvPicPr/>
                  </pic:nvPicPr>
                  <pic:blipFill>
                    <a:blip r:embed="rId36">
                      <a:extLst>
                        <a:ext uri="{28A0092B-C50C-407E-A947-70E740481C1C}">
                          <a14:useLocalDpi xmlns:a14="http://schemas.microsoft.com/office/drawing/2010/main" val="0"/>
                        </a:ext>
                      </a:extLst>
                    </a:blip>
                    <a:stretch>
                      <a:fillRect/>
                    </a:stretch>
                  </pic:blipFill>
                  <pic:spPr>
                    <a:xfrm>
                      <a:off x="0" y="0"/>
                      <a:ext cx="2221032" cy="733425"/>
                    </a:xfrm>
                    <a:prstGeom prst="rect">
                      <a:avLst/>
                    </a:prstGeom>
                  </pic:spPr>
                </pic:pic>
              </a:graphicData>
            </a:graphic>
          </wp:inline>
        </w:drawing>
      </w:r>
    </w:p>
    <w:p w:rsidRPr="00032C24" w:rsidR="003E10AE" w:rsidP="003E10AE" w:rsidRDefault="5362314C" w14:paraId="470E3A7E" w14:textId="1372CF3E">
      <w:r>
        <w:rPr>
          <w:noProof/>
        </w:rPr>
        <w:drawing>
          <wp:inline distT="0" distB="0" distL="0" distR="0" wp14:anchorId="39970683" wp14:editId="69A20A6D">
            <wp:extent cx="2292843" cy="733425"/>
            <wp:effectExtent l="0" t="0" r="0" b="0"/>
            <wp:docPr id="2073310899" name="Picture 20733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310899"/>
                    <pic:cNvPicPr/>
                  </pic:nvPicPr>
                  <pic:blipFill>
                    <a:blip r:embed="rId37">
                      <a:extLst>
                        <a:ext uri="{28A0092B-C50C-407E-A947-70E740481C1C}">
                          <a14:useLocalDpi xmlns:a14="http://schemas.microsoft.com/office/drawing/2010/main" val="0"/>
                        </a:ext>
                      </a:extLst>
                    </a:blip>
                    <a:stretch>
                      <a:fillRect/>
                    </a:stretch>
                  </pic:blipFill>
                  <pic:spPr>
                    <a:xfrm>
                      <a:off x="0" y="0"/>
                      <a:ext cx="2292843" cy="733425"/>
                    </a:xfrm>
                    <a:prstGeom prst="rect">
                      <a:avLst/>
                    </a:prstGeom>
                  </pic:spPr>
                </pic:pic>
              </a:graphicData>
            </a:graphic>
          </wp:inline>
        </w:drawing>
      </w:r>
    </w:p>
    <w:p w:rsidRPr="00032C24" w:rsidR="009F60AB" w:rsidP="003E10AE" w:rsidRDefault="009F60AB" w14:paraId="10E9AF01" w14:textId="709B333A">
      <w:r>
        <w:t>A.6. Visualized Joint Locations used in Kinematic Analysis</w:t>
      </w:r>
    </w:p>
    <w:p w:rsidRPr="00032C24" w:rsidR="003E10AE" w:rsidP="003E10AE" w:rsidRDefault="36B3835A" w14:paraId="48B04B71" w14:textId="5F27501D">
      <w:r>
        <w:rPr>
          <w:noProof/>
        </w:rPr>
        <w:drawing>
          <wp:inline distT="0" distB="0" distL="0" distR="0" wp14:anchorId="0222F27A" wp14:editId="5B001912">
            <wp:extent cx="5943600" cy="4714875"/>
            <wp:effectExtent l="0" t="0" r="0" b="0"/>
            <wp:docPr id="106267752" name="Picture 10626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sectPr w:rsidRPr="00032C24" w:rsidR="003E10AE" w:rsidSect="00810E38">
      <w:headerReference w:type="default" r:id="rId66"/>
      <w:footerReference w:type="default" r:id="rId67"/>
      <w:headerReference w:type="first" r:id="rId68"/>
      <w:footerReference w:type="first" r:id="rId69"/>
      <w:pgSz w:w="12240" w:h="15840" w:orient="portrait"/>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HB" w:author="Harrington, Brooke" w:date="2024-10-29T16:22:00Z" w:id="0">
    <w:p w:rsidR="00E7755E" w:rsidRDefault="00E7755E" w14:paraId="3CD7EDC7" w14:textId="2E583134">
      <w:pPr>
        <w:pStyle w:val="CommentText"/>
      </w:pPr>
      <w:r>
        <w:rPr>
          <w:rStyle w:val="CommentReference"/>
        </w:rPr>
        <w:annotationRef/>
      </w:r>
      <w:r w:rsidRPr="77EC761D">
        <w:t>Add ME Course title</w:t>
      </w:r>
    </w:p>
    <w:p w:rsidR="00E7755E" w:rsidRDefault="00E7755E" w14:paraId="6F2831D7" w14:textId="5A66AF57">
      <w:pPr>
        <w:pStyle w:val="CommentText"/>
      </w:pPr>
    </w:p>
  </w:comment>
  <w:comment w:initials="AO" w:author="Abuljobain, Omar" w:date="2024-10-29T09:25:00Z" w:id="2">
    <w:p w:rsidR="00AD73B4" w:rsidRDefault="00AD73B4" w14:paraId="1748CEA2" w14:textId="03FF194C">
      <w:pPr>
        <w:pStyle w:val="CommentText"/>
      </w:pPr>
      <w:r>
        <w:rPr>
          <w:rStyle w:val="CommentReference"/>
        </w:rPr>
        <w:annotationRef/>
      </w:r>
      <w:r w:rsidRPr="05EE5B63">
        <w:t>Stephen. Introduce DMD and then speak about powered wheelchairs</w:t>
      </w:r>
    </w:p>
  </w:comment>
  <w:comment w:initials="AB" w:author="Baum, Andrew" w:date="2024-10-08T19:01:00Z" w:id="6">
    <w:p w:rsidR="00BD6164" w:rsidP="00BD6164" w:rsidRDefault="00BD6164" w14:paraId="5BD040C5" w14:textId="24F0799B">
      <w:pPr>
        <w:pStyle w:val="CommentText"/>
      </w:pPr>
      <w:r>
        <w:rPr>
          <w:rStyle w:val="CommentReference"/>
        </w:rPr>
        <w:annotationRef/>
      </w:r>
      <w:r>
        <w:t>Im having trouble with the flow of this paragraph. It addresses all of the information in the problem statement section; however, the actual “Problem statement” part of this section seems vague. The content is good but I worry after reading it out loud that the flow takes away from the purpose of this paragraph</w:t>
      </w:r>
    </w:p>
  </w:comment>
  <w:comment w:initials="AB" w:author="Baum, Andrew" w:date="2024-10-08T19:04:00Z" w:id="7">
    <w:p w:rsidR="00F95043" w:rsidP="00F95043" w:rsidRDefault="00F95043" w14:paraId="09BE295D" w14:textId="77777777">
      <w:pPr>
        <w:pStyle w:val="CommentText"/>
      </w:pPr>
      <w:r>
        <w:rPr>
          <w:rStyle w:val="CommentReference"/>
        </w:rPr>
        <w:annotationRef/>
      </w:r>
      <w:r>
        <w:t>“Team 205 aims to develop an assistive robotic device that is affordable without insurance, is unobtrusive to the users comfort, and is more intuitive to control than other options currently on the market. Providing ROM assist to people with limited upper body mobility has been solved; however, this project focuses on providing a solution that is more accessible to people by reducing the cost of manufacturing and simplifying control of the device. PPMD is interested in solving this problem as PPMD works with people who would benefit greatly from the ROM assist a robotic arm would provide. Many people within PPMD have friends, family, or are themselves effected by DMD. The research and design (R&amp;D) completed by team 205 is of highest interest to PPMD as this R&amp;D shows that ROM assist can be provided in an affordable, intuitive manner. The team will work closely with a small group of men from PPMD who have DMD for the duration of the project. This interaction will provide insight into community needs and opinions that will guide the Team’s design decisions, improving upon previous solutions and meeting the needs of people with DMD.”</w:t>
      </w:r>
    </w:p>
    <w:p w:rsidR="00F95043" w:rsidP="00F95043" w:rsidRDefault="00F95043" w14:paraId="5F457A3F" w14:textId="77777777">
      <w:pPr>
        <w:pStyle w:val="CommentText"/>
      </w:pPr>
    </w:p>
    <w:p w:rsidR="00F95043" w:rsidP="00F95043" w:rsidRDefault="00F95043" w14:paraId="5D7EC600" w14:textId="77777777">
      <w:pPr>
        <w:pStyle w:val="CommentText"/>
      </w:pPr>
      <w:r>
        <w:t>Something I typed up that pulls the content from what is typed here and tries to make it flow a little better, as well as going into more detail on the “Problem statement”</w:t>
      </w:r>
    </w:p>
  </w:comment>
  <w:comment w:initials="HB" w:author="Harrington, Brooke" w:date="2024-10-09T20:16:00Z" w:id="8">
    <w:p w:rsidR="005D6825" w:rsidRDefault="00E138E1" w14:paraId="3B514584" w14:textId="2F85E843">
      <w:pPr>
        <w:pStyle w:val="CommentText"/>
      </w:pPr>
      <w:r>
        <w:rPr>
          <w:rStyle w:val="CommentReference"/>
        </w:rPr>
        <w:annotationRef/>
      </w:r>
      <w:r w:rsidRPr="3767EB52">
        <w:t xml:space="preserve">We can definitely replace what's written with what you've provided here. </w:t>
      </w:r>
    </w:p>
  </w:comment>
  <w:comment w:initials="AB" w:author="Baum, Andrew" w:date="2024-10-10T13:16:00Z" w:id="9">
    <w:p w:rsidR="001D6773" w:rsidP="001D6773" w:rsidRDefault="001D6773" w14:paraId="787D684A" w14:textId="77777777">
      <w:pPr>
        <w:pStyle w:val="CommentText"/>
      </w:pPr>
      <w:r>
        <w:rPr>
          <w:rStyle w:val="CommentReference"/>
        </w:rPr>
        <w:annotationRef/>
      </w:r>
      <w:r>
        <w:t>I don’t want to replace it but I think if we take the good parts of both to make this flow a little better that would be good.</w:t>
      </w:r>
    </w:p>
    <w:p w:rsidR="001D6773" w:rsidP="001D6773" w:rsidRDefault="001D6773" w14:paraId="7E16E779" w14:textId="77777777">
      <w:pPr>
        <w:pStyle w:val="CommentText"/>
      </w:pPr>
    </w:p>
    <w:p w:rsidR="001D6773" w:rsidP="001D6773" w:rsidRDefault="001D6773" w14:paraId="4FBB1241" w14:textId="77777777">
      <w:pPr>
        <w:pStyle w:val="CommentText"/>
      </w:pPr>
      <w:r>
        <w:t>The paragraph I attached is something I thought up while I was reading through this paragraph and looking at the description in the assignment. By no means a replacement or anything it was like a brainstorming thing while I was reading the paragraph and comparing to the assignment and then posted it here to share my thoughts</w:t>
      </w:r>
    </w:p>
    <w:p w:rsidR="001D6773" w:rsidP="001D6773" w:rsidRDefault="001D6773" w14:paraId="56B826D9" w14:textId="77777777">
      <w:pPr>
        <w:pStyle w:val="CommentText"/>
      </w:pPr>
    </w:p>
    <w:p w:rsidR="001D6773" w:rsidP="001D6773" w:rsidRDefault="001D6773" w14:paraId="67292181" w14:textId="77777777">
      <w:pPr>
        <w:pStyle w:val="CommentText"/>
      </w:pPr>
      <w:r>
        <w:t>We can always go through this together in person and have one another read it out loud to see how it sounds. Typically the best way to see what works and what doesnt</w:t>
      </w:r>
    </w:p>
  </w:comment>
  <w:comment w:initials="OA" w:author="Abuljobain, Omar" w:date="2024-10-18T17:30:00Z" w:id="10">
    <w:p w:rsidR="0046407D" w:rsidP="0046407D" w:rsidRDefault="0046407D" w14:paraId="1EDF57A5" w14:textId="77777777">
      <w:pPr>
        <w:pStyle w:val="CommentText"/>
      </w:pPr>
      <w:r>
        <w:rPr>
          <w:rStyle w:val="CommentReference"/>
        </w:rPr>
        <w:annotationRef/>
      </w:r>
      <w:r>
        <w:t>Suggestion material:</w:t>
      </w:r>
    </w:p>
    <w:p w:rsidR="0046407D" w:rsidP="0046407D" w:rsidRDefault="0046407D" w14:paraId="79321141" w14:textId="77777777">
      <w:pPr>
        <w:pStyle w:val="CommentText"/>
      </w:pPr>
    </w:p>
    <w:p w:rsidR="0046407D" w:rsidP="0046407D" w:rsidRDefault="0046407D" w14:paraId="10CCF349" w14:textId="77777777">
      <w:pPr>
        <w:pStyle w:val="CommentText"/>
      </w:pPr>
      <w:r>
        <w:t>Within the DMD community, users who must utilize powered wheelchairs are in need of additional assistive devices to act as arms, assisting with daily tasks such as reaching for a glass of water. Team 205 aims to develop a robotic device that accomplishes such tasks in a way different to current solutions in the market.</w:t>
      </w:r>
    </w:p>
    <w:p w:rsidR="0046407D" w:rsidP="0046407D" w:rsidRDefault="0046407D" w14:paraId="219DF6FC" w14:textId="77777777">
      <w:pPr>
        <w:pStyle w:val="CommentText"/>
      </w:pPr>
    </w:p>
    <w:p w:rsidR="0046407D" w:rsidP="0046407D" w:rsidRDefault="0046407D" w14:paraId="4418F59E" w14:textId="77777777">
      <w:pPr>
        <w:pStyle w:val="CommentText"/>
      </w:pPr>
      <w:r>
        <w:t xml:space="preserve"> The most prominent solution available is the Kinovo Jaco Arm which mimics the motion of human arms with high levels of dexterity. This is due to its six degrees of freedom (DOF) that function as a shoulder, elbow, and wrist, with three end effector digits that are used to interact with the environment</w:t>
      </w:r>
    </w:p>
    <w:p w:rsidR="0046407D" w:rsidP="0046407D" w:rsidRDefault="0046407D" w14:paraId="0C938099" w14:textId="77777777">
      <w:pPr>
        <w:pStyle w:val="CommentText"/>
      </w:pPr>
    </w:p>
    <w:p w:rsidR="0046407D" w:rsidP="0046407D" w:rsidRDefault="0046407D" w14:paraId="11B92B07" w14:textId="77777777">
      <w:pPr>
        <w:pStyle w:val="CommentText"/>
      </w:pPr>
      <w:r>
        <w:t>The main issue with the Jaco is that it is expensive. At a rough cost of $60,000, insurance companies are not willing to cover expenses leaving consumers on their own. Another issue with the Jaco is that it has complex control mechanisms with a large number of inputs and buttons. Using joystick controls, the arm alternates between a two and three axis operation mode with five independent push buttons and four auxiliary inputs. The user would not only have to not alternate between these two operation modes, but would also have to toggle between wrist control, finger control, and translational control. In addition, to toggle between these different controls, the user would have to press buttons away from the joystick handle, adding more work and complexity.</w:t>
      </w:r>
    </w:p>
    <w:p w:rsidR="0046407D" w:rsidP="0046407D" w:rsidRDefault="0046407D" w14:paraId="07B45CED" w14:textId="77777777">
      <w:pPr>
        <w:pStyle w:val="CommentText"/>
      </w:pPr>
    </w:p>
    <w:p w:rsidR="0046407D" w:rsidP="0046407D" w:rsidRDefault="0046407D" w14:paraId="5A0F3254" w14:textId="77777777">
      <w:pPr>
        <w:pStyle w:val="CommentText"/>
      </w:pPr>
      <w:r>
        <w:t>Team 205 aims to develop an assistive robotic device that is affordable without insurance, is unobtrusive to the users comfort, and is more intuitive to control than other options currently on the market. Providing ROM assist to people with limited upper body mobility has been solved; however, this project focuses on providing a solution that is more accessible to people by reducing the cost of manufacturing and simplifying control of the device. PPMD is interested in solving this problem as PPMD works with people who would benefit greatly from the ROM assist a robotic arm would provide. Many people within PPMD have friends, family, or are themselves effected by DMD. The research and design (R&amp;D) completed by team 205 is of highest interest to PPMD as this R&amp;D shows that ROM assist can be provided in an affordable, intuitive manner. The team will work closely with a small group of men from PPMD who have DMD for the duration of the project. This interaction will provide insight into community needs and opinions that will guide the Team’s design decisions, improving upon previous solutions and meeting the needs of people with DMD.”</w:t>
      </w:r>
    </w:p>
  </w:comment>
  <w:comment w:initials="OA" w:author="Abuljobain, Omar" w:date="2024-10-18T17:30:00Z" w:id="11">
    <w:p w:rsidR="004847D3" w:rsidP="004847D3" w:rsidRDefault="004847D3" w14:paraId="2AE927FE" w14:textId="77777777">
      <w:pPr>
        <w:pStyle w:val="CommentText"/>
      </w:pPr>
      <w:r>
        <w:rPr>
          <w:rStyle w:val="CommentReference"/>
        </w:rPr>
        <w:annotationRef/>
      </w:r>
      <w:r>
        <w:t xml:space="preserve">I mixed and added a few points but let me know if this is too much for a background. </w:t>
      </w:r>
    </w:p>
  </w:comment>
  <w:comment w:initials="OA" w:author="Abuljobain, Omar" w:date="2024-10-29T16:32:00Z" w:id="13">
    <w:p w:rsidR="00303874" w:rsidP="00303874" w:rsidRDefault="00303874" w14:paraId="6187C7F6" w14:textId="77777777">
      <w:pPr>
        <w:pStyle w:val="CommentText"/>
      </w:pPr>
      <w:r>
        <w:rPr>
          <w:rStyle w:val="CommentReference"/>
        </w:rPr>
        <w:annotationRef/>
      </w:r>
      <w:r>
        <w:t>Stephen: include introduction before going straight into the architechture</w:t>
      </w:r>
    </w:p>
  </w:comment>
  <w:comment w:initials="AB" w:author="Baum, Andrew" w:date="2024-10-08T19:31:00Z" w:id="18">
    <w:p w:rsidR="00890E35" w:rsidP="00890E35" w:rsidRDefault="00890E35" w14:paraId="30E99BC7" w14:textId="77777777">
      <w:pPr>
        <w:pStyle w:val="CommentText"/>
      </w:pPr>
      <w:r>
        <w:rPr>
          <w:rStyle w:val="CommentReference"/>
        </w:rPr>
        <w:annotationRef/>
      </w:r>
      <w:r>
        <w:t>This came from the RVTM</w:t>
      </w:r>
    </w:p>
  </w:comment>
  <w:comment w:initials="AB" w:author="Baum, Andrew" w:date="2024-10-08T19:32:00Z" w:id="19">
    <w:p w:rsidR="008D09E5" w:rsidP="008D09E5" w:rsidRDefault="008D09E5" w14:paraId="53E144D1" w14:textId="77777777">
      <w:pPr>
        <w:pStyle w:val="CommentText"/>
      </w:pPr>
      <w:r>
        <w:rPr>
          <w:rStyle w:val="CommentReference"/>
        </w:rPr>
        <w:annotationRef/>
      </w:r>
      <w:r>
        <w:t>Unsure how exactly they want this done since they just wanted the sys lev req for the first one but derived for the next section. Im assuming they want derived req from the sys lev req and not all the other ones, maybe we ask moyer about this?</w:t>
      </w:r>
    </w:p>
  </w:comment>
  <w:comment w:initials="AB" w:author="Baum, Andrew" w:date="2024-10-10T13:19:00Z" w:id="23">
    <w:p w:rsidR="00804666" w:rsidP="00804666" w:rsidRDefault="00804666" w14:paraId="0B4A8C5D" w14:textId="77777777">
      <w:pPr>
        <w:pStyle w:val="CommentText"/>
      </w:pPr>
      <w:r>
        <w:rPr>
          <w:rStyle w:val="CommentReference"/>
        </w:rPr>
        <w:annotationRef/>
      </w:r>
      <w:r>
        <w:t>This is significantly better than what I typed above the sys lev req, do we want to remove what I put and then move this up since we somewhat have a redundancy??</w:t>
      </w:r>
    </w:p>
  </w:comment>
  <w:comment w:initials="HB" w:author="Harrington, Brooke" w:date="2024-10-15T12:35:00Z" w:id="24">
    <w:p w:rsidR="001B7E65" w:rsidRDefault="00E138E1" w14:paraId="2CCB31E2" w14:textId="28C29CE9">
      <w:pPr>
        <w:pStyle w:val="CommentText"/>
      </w:pPr>
      <w:r>
        <w:rPr>
          <w:rStyle w:val="CommentReference"/>
        </w:rPr>
        <w:annotationRef/>
      </w:r>
      <w:r w:rsidRPr="1C9D22F6">
        <w:t>Unsure if they should be combined, the guideline suggest it as two separate nomenclatures...this would be better discussed in person.</w:t>
      </w:r>
    </w:p>
  </w:comment>
  <w:comment w:initials="HB" w:author="Harrington, Brooke" w:date="2024-10-09T19:31:00Z" w:id="29">
    <w:p w:rsidR="009B3654" w:rsidP="009B3654" w:rsidRDefault="00E138E1" w14:paraId="2D6CA154" w14:textId="77777777">
      <w:pPr>
        <w:pStyle w:val="CommentText"/>
      </w:pPr>
      <w:r>
        <w:rPr>
          <w:rStyle w:val="CommentReference"/>
        </w:rPr>
        <w:annotationRef/>
      </w:r>
      <w:r w:rsidR="009B3654">
        <w:t>Include example?</w:t>
      </w:r>
    </w:p>
  </w:comment>
  <w:comment w:initials="AB" w:author="Baum, Andrew" w:date="2024-10-10T13:23:00Z" w:id="30">
    <w:p w:rsidR="001F76C9" w:rsidP="001F76C9" w:rsidRDefault="009B3654" w14:paraId="184B2DDD" w14:textId="77777777">
      <w:pPr>
        <w:pStyle w:val="CommentText"/>
      </w:pPr>
      <w:r>
        <w:rPr>
          <w:rStyle w:val="CommentReference"/>
        </w:rPr>
        <w:annotationRef/>
      </w:r>
      <w:r w:rsidR="001F76C9">
        <w:t>Also possibly reword as “...status was based on hypothetical designs rather than engineering calculations … (and then include why)” - just for positive before negative linguistically</w:t>
      </w:r>
    </w:p>
    <w:p w:rsidR="001F76C9" w:rsidP="001F76C9" w:rsidRDefault="001F76C9" w14:paraId="19416453" w14:textId="77777777">
      <w:pPr>
        <w:pStyle w:val="CommentText"/>
      </w:pPr>
      <w:r>
        <w:t>And then also yes what hypothetical designs? Or should we word this as “the hypothetical concepts”?</w:t>
      </w:r>
    </w:p>
  </w:comment>
  <w:comment w:initials="OA" w:author="Abuljobain, Omar" w:date="2024-10-29T04:09:00Z" w:id="37">
    <w:p w:rsidR="004461D4" w:rsidP="004461D4" w:rsidRDefault="004461D4" w14:paraId="5501EE73" w14:textId="3834C81E">
      <w:pPr>
        <w:pStyle w:val="CommentText"/>
      </w:pPr>
      <w:r>
        <w:rPr>
          <w:rStyle w:val="CommentReference"/>
        </w:rPr>
        <w:annotationRef/>
      </w:r>
      <w:r>
        <w:t>Talk as team. From previous comment, I don’t think Arduino is required. Arduino IDE is mentioned on the WaveShare Website</w:t>
      </w:r>
    </w:p>
  </w:comment>
  <w:comment w:initials="OA" w:author="Abuljobain, Omar" w:date="2024-10-29T04:13:00Z" w:id="38">
    <w:p w:rsidR="007A29CC" w:rsidP="007A29CC" w:rsidRDefault="007A29CC" w14:paraId="3BBE3CE5" w14:textId="77777777">
      <w:pPr>
        <w:pStyle w:val="CommentText"/>
      </w:pPr>
      <w:r>
        <w:rPr>
          <w:rStyle w:val="CommentReference"/>
        </w:rPr>
        <w:annotationRef/>
      </w:r>
      <w:r>
        <w:t>For this submission I think we could keep it as is since our pictures and everything assumes this, but we should think about this as we move past the PDF report</w:t>
      </w:r>
    </w:p>
  </w:comment>
  <w:comment w:initials="AB" w:author="Baum, Andrew" w:date="2024-10-29T19:06:00Z" w:id="42">
    <w:p w:rsidR="000739B9" w:rsidP="000739B9" w:rsidRDefault="000739B9" w14:paraId="12EBD5D7" w14:textId="77777777">
      <w:pPr>
        <w:pStyle w:val="CommentText"/>
      </w:pPr>
      <w:r>
        <w:rPr>
          <w:rStyle w:val="CommentReference"/>
        </w:rPr>
        <w:annotationRef/>
      </w:r>
      <w:r>
        <w:t>What does this mean, what is sliding motion, why is it important</w:t>
      </w:r>
    </w:p>
  </w:comment>
  <w:comment w:initials="OA" w:author="Abuljobain, Omar" w:date="2024-10-29T16:46:00Z" w:id="49">
    <w:p w:rsidR="00DC1772" w:rsidP="00DC1772" w:rsidRDefault="00DC1772" w14:paraId="4B0055CA" w14:textId="77777777">
      <w:pPr>
        <w:pStyle w:val="CommentText"/>
      </w:pPr>
      <w:r>
        <w:rPr>
          <w:rStyle w:val="CommentReference"/>
        </w:rPr>
        <w:annotationRef/>
      </w:r>
      <w:r>
        <w:t>Stephen: He eluded to some calculations. FEA analysis, Forward kinematics, CFD analysis. Fluff up show equations and demonstrate what and how will it be completed.</w:t>
      </w:r>
    </w:p>
  </w:comment>
  <w:comment w:initials="AB" w:author="Baum, Andrew" w:date="2024-10-09T14:59:00Z" w:id="56">
    <w:p w:rsidR="00CF2A66" w:rsidP="00CF2A66" w:rsidRDefault="00CF2A66" w14:paraId="5C2398EC" w14:textId="4593DB11">
      <w:pPr>
        <w:pStyle w:val="CommentText"/>
      </w:pPr>
      <w:r>
        <w:rPr>
          <w:rStyle w:val="CommentReference"/>
        </w:rPr>
        <w:annotationRef/>
      </w:r>
      <w:r>
        <w:t>This is properly centered even though it looks off (due to the label on the left)</w:t>
      </w:r>
    </w:p>
  </w:comment>
  <w:comment w:initials="OA" w:author="Abuljobain, Omar" w:date="2024-10-29T16:54:00Z" w:id="64">
    <w:p w:rsidR="00BB390B" w:rsidP="00BB390B" w:rsidRDefault="00B535E4" w14:paraId="504030E7" w14:textId="77777777">
      <w:pPr>
        <w:pStyle w:val="CommentText"/>
      </w:pPr>
      <w:r>
        <w:rPr>
          <w:rStyle w:val="CommentReference"/>
        </w:rPr>
        <w:annotationRef/>
      </w:r>
      <w:r w:rsidR="00BB390B">
        <w:t>Stephen: Explain steps to be taken for future work. Be detailed and not vague</w:t>
      </w:r>
    </w:p>
  </w:comment>
  <w:comment w:initials="HB" w:author="Harrington, Brooke" w:date="2024-10-29T16:55:00Z" w:id="66">
    <w:p w:rsidR="00E42FFF" w:rsidRDefault="00E42FFF" w14:paraId="23DBF7D4" w14:textId="77777777">
      <w:pPr>
        <w:pStyle w:val="CommentText"/>
      </w:pPr>
      <w:r>
        <w:rPr>
          <w:rStyle w:val="CommentReference"/>
        </w:rPr>
        <w:annotationRef/>
      </w:r>
      <w:r w:rsidRPr="4F297E2D">
        <w:t>practice</w:t>
      </w:r>
    </w:p>
    <w:p w:rsidR="00E42FFF" w:rsidRDefault="00E42FFF" w14:paraId="48BF57C2" w14:textId="77777777">
      <w:pPr>
        <w:pStyle w:val="CommentText"/>
      </w:pPr>
    </w:p>
  </w:comment>
  <w:comment w:initials="OA" w:author="Abuljobain, Omar" w:date="2024-10-29T05:38:00Z" w:id="67">
    <w:p w:rsidR="00121EA7" w:rsidP="00121EA7" w:rsidRDefault="00121EA7" w14:paraId="6F967BD9" w14:textId="77777777">
      <w:pPr>
        <w:pStyle w:val="CommentText"/>
      </w:pPr>
      <w:r>
        <w:rPr>
          <w:rStyle w:val="CommentReference"/>
        </w:rPr>
        <w:annotationRef/>
      </w:r>
      <w:r>
        <w:t>Same comment as previous microcontroller comments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F2831D7" w15:done="1"/>
  <w15:commentEx w15:paraId="1748CEA2" w15:done="1"/>
  <w15:commentEx w15:paraId="5BD040C5" w15:done="1"/>
  <w15:commentEx w15:paraId="5D7EC600" w15:paraIdParent="5BD040C5" w15:done="1"/>
  <w15:commentEx w15:paraId="3B514584" w15:paraIdParent="5BD040C5" w15:done="1"/>
  <w15:commentEx w15:paraId="67292181" w15:paraIdParent="5BD040C5" w15:done="1"/>
  <w15:commentEx w15:paraId="5A0F3254" w15:paraIdParent="5BD040C5" w15:done="1"/>
  <w15:commentEx w15:paraId="2AE927FE" w15:paraIdParent="5BD040C5" w15:done="1"/>
  <w15:commentEx w15:paraId="6187C7F6" w15:done="0"/>
  <w15:commentEx w15:paraId="30E99BC7" w15:done="1"/>
  <w15:commentEx w15:paraId="53E144D1" w15:paraIdParent="30E99BC7" w15:done="1"/>
  <w15:commentEx w15:paraId="0B4A8C5D" w15:done="1"/>
  <w15:commentEx w15:paraId="2CCB31E2" w15:paraIdParent="0B4A8C5D" w15:done="1"/>
  <w15:commentEx w15:paraId="2D6CA154" w15:done="1"/>
  <w15:commentEx w15:paraId="19416453" w15:paraIdParent="2D6CA154" w15:done="1"/>
  <w15:commentEx w15:paraId="5501EE73" w15:done="1"/>
  <w15:commentEx w15:paraId="3BBE3CE5" w15:paraIdParent="5501EE73" w15:done="1"/>
  <w15:commentEx w15:paraId="12EBD5D7" w15:done="1"/>
  <w15:commentEx w15:paraId="4B0055CA" w15:done="0"/>
  <w15:commentEx w15:paraId="5C2398EC" w15:done="1"/>
  <w15:commentEx w15:paraId="504030E7" w15:done="1"/>
  <w15:commentEx w15:paraId="48BF57C2" w15:done="1"/>
  <w15:commentEx w15:paraId="6F967BD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404871" w16cex:dateUtc="2024-10-29T20:22:00Z"/>
  <w16cex:commentExtensible w16cex:durableId="7BBF9BD4" w16cex:dateUtc="2024-10-29T20:25:00Z"/>
  <w16cex:commentExtensible w16cex:durableId="57E1D524" w16cex:dateUtc="2024-10-08T23:01:00Z"/>
  <w16cex:commentExtensible w16cex:durableId="256AA9DB" w16cex:dateUtc="2024-10-08T23:04:00Z"/>
  <w16cex:commentExtensible w16cex:durableId="253C4210" w16cex:dateUtc="2024-10-10T00:16:00Z"/>
  <w16cex:commentExtensible w16cex:durableId="62891F31" w16cex:dateUtc="2024-10-10T17:16:00Z"/>
  <w16cex:commentExtensible w16cex:durableId="582F7014" w16cex:dateUtc="2024-10-18T21:30:00Z"/>
  <w16cex:commentExtensible w16cex:durableId="68B24A54" w16cex:dateUtc="2024-10-18T21:30:00Z"/>
  <w16cex:commentExtensible w16cex:durableId="610B41AF" w16cex:dateUtc="2024-10-29T20:32:00Z"/>
  <w16cex:commentExtensible w16cex:durableId="1AB2F822" w16cex:dateUtc="2024-10-08T23:31:00Z"/>
  <w16cex:commentExtensible w16cex:durableId="30E8E27E" w16cex:dateUtc="2024-10-08T23:32:00Z"/>
  <w16cex:commentExtensible w16cex:durableId="6A59D3D7" w16cex:dateUtc="2024-10-10T17:19:00Z"/>
  <w16cex:commentExtensible w16cex:durableId="4AF155EB" w16cex:dateUtc="2024-10-15T16:35:00Z"/>
  <w16cex:commentExtensible w16cex:durableId="34DD05FB" w16cex:dateUtc="2024-10-09T23:31:00Z"/>
  <w16cex:commentExtensible w16cex:durableId="1BFEDF8C" w16cex:dateUtc="2024-10-10T17:23:00Z"/>
  <w16cex:commentExtensible w16cex:durableId="01DA98E3" w16cex:dateUtc="2024-10-29T08:09:00Z"/>
  <w16cex:commentExtensible w16cex:durableId="5308DEA2" w16cex:dateUtc="2024-10-29T08:13:00Z"/>
  <w16cex:commentExtensible w16cex:durableId="36911358" w16cex:dateUtc="2024-10-29T23:06:00Z"/>
  <w16cex:commentExtensible w16cex:durableId="02ECB710" w16cex:dateUtc="2024-10-29T20:46:00Z"/>
  <w16cex:commentExtensible w16cex:durableId="010DD2B9" w16cex:dateUtc="2024-10-09T18:59:00Z">
    <w16cex:extLst>
      <w16:ext w16:uri="{CE6994B0-6A32-4C9F-8C6B-6E91EDA988CE}">
        <cr:reactions xmlns:cr="http://schemas.microsoft.com/office/comments/2020/reactions">
          <cr:reaction reactionType="1">
            <cr:reactionInfo dateUtc="2024-10-30T00:16:15Z">
              <cr:user userId="S::vtbaum02@vt.edu::0ca10a84-aafc-49d6-9769-f2370d9dd716" userProvider="AD" userName="Baum, Andrew"/>
            </cr:reactionInfo>
          </cr:reaction>
        </cr:reactions>
      </w16:ext>
    </w16cex:extLst>
  </w16cex:commentExtensible>
  <w16cex:commentExtensible w16cex:durableId="2EE00F61" w16cex:dateUtc="2024-10-29T20:54:00Z"/>
  <w16cex:commentExtensible w16cex:durableId="6E42BAEC" w16cex:dateUtc="2024-10-29T20:55:00Z"/>
  <w16cex:commentExtensible w16cex:durableId="79482E88" w16cex:dateUtc="2024-10-29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F2831D7" w16cid:durableId="16404871"/>
  <w16cid:commentId w16cid:paraId="1748CEA2" w16cid:durableId="7BBF9BD4"/>
  <w16cid:commentId w16cid:paraId="5BD040C5" w16cid:durableId="57E1D524"/>
  <w16cid:commentId w16cid:paraId="5D7EC600" w16cid:durableId="256AA9DB"/>
  <w16cid:commentId w16cid:paraId="3B514584" w16cid:durableId="253C4210"/>
  <w16cid:commentId w16cid:paraId="67292181" w16cid:durableId="62891F31"/>
  <w16cid:commentId w16cid:paraId="5A0F3254" w16cid:durableId="582F7014"/>
  <w16cid:commentId w16cid:paraId="2AE927FE" w16cid:durableId="68B24A54"/>
  <w16cid:commentId w16cid:paraId="6187C7F6" w16cid:durableId="610B41AF"/>
  <w16cid:commentId w16cid:paraId="30E99BC7" w16cid:durableId="1AB2F822"/>
  <w16cid:commentId w16cid:paraId="53E144D1" w16cid:durableId="30E8E27E"/>
  <w16cid:commentId w16cid:paraId="0B4A8C5D" w16cid:durableId="6A59D3D7"/>
  <w16cid:commentId w16cid:paraId="2CCB31E2" w16cid:durableId="4AF155EB"/>
  <w16cid:commentId w16cid:paraId="2D6CA154" w16cid:durableId="34DD05FB"/>
  <w16cid:commentId w16cid:paraId="19416453" w16cid:durableId="1BFEDF8C"/>
  <w16cid:commentId w16cid:paraId="5501EE73" w16cid:durableId="01DA98E3"/>
  <w16cid:commentId w16cid:paraId="3BBE3CE5" w16cid:durableId="5308DEA2"/>
  <w16cid:commentId w16cid:paraId="12EBD5D7" w16cid:durableId="36911358"/>
  <w16cid:commentId w16cid:paraId="4B0055CA" w16cid:durableId="02ECB710"/>
  <w16cid:commentId w16cid:paraId="5C2398EC" w16cid:durableId="010DD2B9"/>
  <w16cid:commentId w16cid:paraId="504030E7" w16cid:durableId="2EE00F61"/>
  <w16cid:commentId w16cid:paraId="48BF57C2" w16cid:durableId="6E42BAEC"/>
  <w16cid:commentId w16cid:paraId="6F967BD9" w16cid:durableId="79482E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F4AC9" w:rsidP="00C578C9" w:rsidRDefault="005F4AC9" w14:paraId="389F631C" w14:textId="77777777">
      <w:pPr>
        <w:spacing w:after="0" w:line="240" w:lineRule="auto"/>
      </w:pPr>
      <w:r>
        <w:separator/>
      </w:r>
    </w:p>
  </w:endnote>
  <w:endnote w:type="continuationSeparator" w:id="0">
    <w:p w:rsidR="005F4AC9" w:rsidP="00C578C9" w:rsidRDefault="005F4AC9" w14:paraId="774DAFBB" w14:textId="77777777">
      <w:pPr>
        <w:spacing w:after="0" w:line="240" w:lineRule="auto"/>
      </w:pPr>
      <w:r>
        <w:continuationSeparator/>
      </w:r>
    </w:p>
  </w:endnote>
  <w:endnote w:type="continuationNotice" w:id="1">
    <w:p w:rsidR="005F4AC9" w:rsidRDefault="005F4AC9" w14:paraId="270BC5A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UICTFontTextStyleBody">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6460126"/>
      <w:docPartObj>
        <w:docPartGallery w:val="Page Numbers (Bottom of Page)"/>
        <w:docPartUnique/>
      </w:docPartObj>
    </w:sdtPr>
    <w:sdtEndPr>
      <w:rPr>
        <w:noProof/>
      </w:rPr>
    </w:sdtEndPr>
    <w:sdtContent>
      <w:p w:rsidR="00E53D77" w:rsidRDefault="00E53D77" w14:paraId="44E2CC90" w14:textId="4B3B26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05095" w:rsidRDefault="00905095" w14:paraId="59366A9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8A7CACF" w:rsidTr="18A7CACF" w14:paraId="7F6A7AF9" w14:textId="77777777">
      <w:trPr>
        <w:trHeight w:val="300"/>
      </w:trPr>
      <w:tc>
        <w:tcPr>
          <w:tcW w:w="3120" w:type="dxa"/>
        </w:tcPr>
        <w:p w:rsidR="18A7CACF" w:rsidP="18A7CACF" w:rsidRDefault="18A7CACF" w14:paraId="2FEE8D02" w14:textId="524C1B05">
          <w:pPr>
            <w:pStyle w:val="Header"/>
            <w:ind w:left="-115"/>
          </w:pPr>
        </w:p>
      </w:tc>
      <w:tc>
        <w:tcPr>
          <w:tcW w:w="3120" w:type="dxa"/>
        </w:tcPr>
        <w:p w:rsidR="18A7CACF" w:rsidP="18A7CACF" w:rsidRDefault="18A7CACF" w14:paraId="3517BBDF" w14:textId="6F0B05A5">
          <w:pPr>
            <w:pStyle w:val="Header"/>
            <w:jc w:val="center"/>
          </w:pPr>
        </w:p>
      </w:tc>
      <w:tc>
        <w:tcPr>
          <w:tcW w:w="3120" w:type="dxa"/>
        </w:tcPr>
        <w:p w:rsidR="18A7CACF" w:rsidP="18A7CACF" w:rsidRDefault="18A7CACF" w14:paraId="2EF76230" w14:textId="596DC843">
          <w:pPr>
            <w:pStyle w:val="Header"/>
            <w:ind w:right="-115"/>
            <w:jc w:val="right"/>
          </w:pPr>
        </w:p>
      </w:tc>
    </w:tr>
  </w:tbl>
  <w:p w:rsidR="18A7CACF" w:rsidP="18A7CACF" w:rsidRDefault="18A7CACF" w14:paraId="4312C195" w14:textId="3BD529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F4AC9" w:rsidP="00C578C9" w:rsidRDefault="005F4AC9" w14:paraId="4D4D9E4A" w14:textId="77777777">
      <w:pPr>
        <w:spacing w:after="0" w:line="240" w:lineRule="auto"/>
      </w:pPr>
      <w:r>
        <w:separator/>
      </w:r>
    </w:p>
  </w:footnote>
  <w:footnote w:type="continuationSeparator" w:id="0">
    <w:p w:rsidR="005F4AC9" w:rsidP="00C578C9" w:rsidRDefault="005F4AC9" w14:paraId="619BEE2E" w14:textId="77777777">
      <w:pPr>
        <w:spacing w:after="0" w:line="240" w:lineRule="auto"/>
      </w:pPr>
      <w:r>
        <w:continuationSeparator/>
      </w:r>
    </w:p>
  </w:footnote>
  <w:footnote w:type="continuationNotice" w:id="1">
    <w:p w:rsidR="005F4AC9" w:rsidRDefault="005F4AC9" w14:paraId="35E79CE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578C9" w:rsidP="00C37403" w:rsidRDefault="00000000" w14:paraId="3AEA5452" w14:textId="692EF282">
    <w:pPr>
      <w:pStyle w:val="Header"/>
      <w:pBdr>
        <w:bottom w:val="single" w:color="156082" w:themeColor="accent1" w:sz="4" w:space="8"/>
      </w:pBdr>
      <w:tabs>
        <w:tab w:val="clear" w:pos="4680"/>
        <w:tab w:val="clear" w:pos="9360"/>
      </w:tabs>
      <w:spacing w:after="360"/>
      <w:contextualSpacing/>
      <w:rPr>
        <w:color w:val="404040" w:themeColor="text1" w:themeTint="BF"/>
      </w:rPr>
    </w:pPr>
    <w:sdt>
      <w:sdtPr>
        <w:rPr>
          <w:color w:val="404040" w:themeColor="text1" w:themeTint="BF"/>
        </w:rPr>
        <w:alias w:val="Title"/>
        <w:tag w:val=""/>
        <w:id w:val="942040131"/>
        <w:placeholder>
          <w:docPart w:val="D26A8445D13247D394983E9028C01B1A"/>
        </w:placeholder>
        <w:dataBinding w:prefixMappings="xmlns:ns0='http://purl.org/dc/elements/1.1/' xmlns:ns1='http://schemas.openxmlformats.org/package/2006/metadata/core-properties' " w:xpath="/ns1:coreProperties[1]/ns0:title[1]" w:storeItemID="{6C3C8BC8-F283-45AE-878A-BAB7291924A1}"/>
        <w:text/>
      </w:sdtPr>
      <w:sdtContent>
        <w:r w:rsidR="00905095">
          <w:rPr>
            <w:color w:val="404040" w:themeColor="text1" w:themeTint="BF"/>
          </w:rPr>
          <w:t>PDR Report Team 205</w:t>
        </w:r>
      </w:sdtContent>
    </w:sdt>
  </w:p>
  <w:p w:rsidR="00C578C9" w:rsidRDefault="00C578C9" w14:paraId="354C289C"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8A7CACF" w:rsidTr="18A7CACF" w14:paraId="4947D821" w14:textId="77777777">
      <w:trPr>
        <w:trHeight w:val="300"/>
      </w:trPr>
      <w:tc>
        <w:tcPr>
          <w:tcW w:w="3120" w:type="dxa"/>
        </w:tcPr>
        <w:p w:rsidR="18A7CACF" w:rsidP="18A7CACF" w:rsidRDefault="18A7CACF" w14:paraId="227FE32E" w14:textId="4F512649">
          <w:pPr>
            <w:pStyle w:val="Header"/>
            <w:ind w:left="-115"/>
          </w:pPr>
        </w:p>
      </w:tc>
      <w:tc>
        <w:tcPr>
          <w:tcW w:w="3120" w:type="dxa"/>
        </w:tcPr>
        <w:p w:rsidR="18A7CACF" w:rsidP="18A7CACF" w:rsidRDefault="18A7CACF" w14:paraId="7186AE16" w14:textId="4027290B">
          <w:pPr>
            <w:pStyle w:val="Header"/>
            <w:jc w:val="center"/>
          </w:pPr>
        </w:p>
      </w:tc>
      <w:tc>
        <w:tcPr>
          <w:tcW w:w="3120" w:type="dxa"/>
        </w:tcPr>
        <w:p w:rsidR="18A7CACF" w:rsidP="18A7CACF" w:rsidRDefault="18A7CACF" w14:paraId="036AF0AA" w14:textId="1B17FF1F">
          <w:pPr>
            <w:pStyle w:val="Header"/>
            <w:ind w:right="-115"/>
            <w:jc w:val="right"/>
          </w:pPr>
        </w:p>
      </w:tc>
    </w:tr>
  </w:tbl>
  <w:p w:rsidR="18A7CACF" w:rsidP="18A7CACF" w:rsidRDefault="18A7CACF" w14:paraId="7F6243AB" w14:textId="527B0239">
    <w:pPr>
      <w:pStyle w:val="Header"/>
    </w:pPr>
  </w:p>
</w:hdr>
</file>

<file path=word/intelligence2.xml><?xml version="1.0" encoding="utf-8"?>
<int2:intelligence xmlns:int2="http://schemas.microsoft.com/office/intelligence/2020/intelligence" xmlns:oel="http://schemas.microsoft.com/office/2019/extlst">
  <int2:observations>
    <int2:textHash int2:hashCode="ME+YNrz7+TOx1O" int2:id="48Nd5H3W">
      <int2:state int2:value="Rejected" int2:type="AugLoop_Text_Critique"/>
    </int2:textHash>
    <int2:textHash int2:hashCode="maHzVI7D7xLs10" int2:id="9PknVHZZ">
      <int2:state int2:value="Rejected" int2:type="AugLoop_Text_Critique"/>
    </int2:textHash>
    <int2:textHash int2:hashCode="C1TSftD/fDKO33" int2:id="HptLCvlP">
      <int2:state int2:value="Rejected" int2:type="AugLoop_Text_Critique"/>
    </int2:textHash>
    <int2:textHash int2:hashCode="qDJ1owNCixlp0S" int2:id="WcaUlUYp">
      <int2:state int2:value="Rejected" int2:type="AugLoop_Text_Critique"/>
    </int2:textHash>
    <int2:textHash int2:hashCode="nVJ8q4XDreu9/z" int2:id="eq5U4RAq">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619419E"/>
    <w:multiLevelType w:val="hybridMultilevel"/>
    <w:tmpl w:val="1EE8FF4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45833555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rington, Brooke">
    <w15:presenceInfo w15:providerId="AD" w15:userId="S::brookeh@vt.edu::36fda98d-de94-422e-a973-e4a7b6795140"/>
  </w15:person>
  <w15:person w15:author="Abuljobain, Omar">
    <w15:presenceInfo w15:providerId="AD" w15:userId="S::omarabul@vt.edu::908e3bf6-108d-404e-8a86-e3887db23e97"/>
  </w15:person>
  <w15:person w15:author="Baum, Andrew">
    <w15:presenceInfo w15:providerId="AD" w15:userId="S::vtbaum02@vt.edu::0ca10a84-aafc-49d6-9769-f2370d9dd71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6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A2EE189"/>
    <w:rsid w:val="00000000"/>
    <w:rsid w:val="0000085C"/>
    <w:rsid w:val="000011E6"/>
    <w:rsid w:val="00002C2C"/>
    <w:rsid w:val="00004F05"/>
    <w:rsid w:val="000050A1"/>
    <w:rsid w:val="000051C1"/>
    <w:rsid w:val="00005E5E"/>
    <w:rsid w:val="00005E8D"/>
    <w:rsid w:val="00006174"/>
    <w:rsid w:val="00006808"/>
    <w:rsid w:val="00006ABA"/>
    <w:rsid w:val="00006E9F"/>
    <w:rsid w:val="00006F6E"/>
    <w:rsid w:val="000076F5"/>
    <w:rsid w:val="0000778B"/>
    <w:rsid w:val="00007D56"/>
    <w:rsid w:val="000103A7"/>
    <w:rsid w:val="0001048B"/>
    <w:rsid w:val="00010C47"/>
    <w:rsid w:val="00011088"/>
    <w:rsid w:val="0001174E"/>
    <w:rsid w:val="00011A0D"/>
    <w:rsid w:val="0001291A"/>
    <w:rsid w:val="00012D5E"/>
    <w:rsid w:val="00012D82"/>
    <w:rsid w:val="00012F80"/>
    <w:rsid w:val="000130DC"/>
    <w:rsid w:val="000132F0"/>
    <w:rsid w:val="00013E18"/>
    <w:rsid w:val="000141EA"/>
    <w:rsid w:val="00014265"/>
    <w:rsid w:val="00014A53"/>
    <w:rsid w:val="00014F85"/>
    <w:rsid w:val="00015D89"/>
    <w:rsid w:val="00016D94"/>
    <w:rsid w:val="00017428"/>
    <w:rsid w:val="0001781C"/>
    <w:rsid w:val="00017E74"/>
    <w:rsid w:val="00020250"/>
    <w:rsid w:val="000207A1"/>
    <w:rsid w:val="00020BA3"/>
    <w:rsid w:val="00020CCE"/>
    <w:rsid w:val="0002100E"/>
    <w:rsid w:val="0002122E"/>
    <w:rsid w:val="0002260C"/>
    <w:rsid w:val="000236DD"/>
    <w:rsid w:val="000237B7"/>
    <w:rsid w:val="00024DFE"/>
    <w:rsid w:val="00024F23"/>
    <w:rsid w:val="00024F5C"/>
    <w:rsid w:val="00025521"/>
    <w:rsid w:val="000257A9"/>
    <w:rsid w:val="00025975"/>
    <w:rsid w:val="000263C4"/>
    <w:rsid w:val="000264B0"/>
    <w:rsid w:val="0002678A"/>
    <w:rsid w:val="00027A5B"/>
    <w:rsid w:val="0003001C"/>
    <w:rsid w:val="00030039"/>
    <w:rsid w:val="000302C4"/>
    <w:rsid w:val="000313E3"/>
    <w:rsid w:val="00031987"/>
    <w:rsid w:val="00032BC4"/>
    <w:rsid w:val="00032C24"/>
    <w:rsid w:val="0003341B"/>
    <w:rsid w:val="000337DE"/>
    <w:rsid w:val="00033CA6"/>
    <w:rsid w:val="00034969"/>
    <w:rsid w:val="00035490"/>
    <w:rsid w:val="00035AE3"/>
    <w:rsid w:val="000363D5"/>
    <w:rsid w:val="00036667"/>
    <w:rsid w:val="000368AF"/>
    <w:rsid w:val="000376D2"/>
    <w:rsid w:val="00037776"/>
    <w:rsid w:val="0004041F"/>
    <w:rsid w:val="00040657"/>
    <w:rsid w:val="00040EEA"/>
    <w:rsid w:val="00040F0B"/>
    <w:rsid w:val="000410F5"/>
    <w:rsid w:val="0004135D"/>
    <w:rsid w:val="000418BF"/>
    <w:rsid w:val="00041A26"/>
    <w:rsid w:val="00041C46"/>
    <w:rsid w:val="000422A7"/>
    <w:rsid w:val="000424E9"/>
    <w:rsid w:val="000425EE"/>
    <w:rsid w:val="00042D93"/>
    <w:rsid w:val="000438FF"/>
    <w:rsid w:val="00044849"/>
    <w:rsid w:val="000448B6"/>
    <w:rsid w:val="000448FA"/>
    <w:rsid w:val="00044A66"/>
    <w:rsid w:val="00044D0C"/>
    <w:rsid w:val="00044EB7"/>
    <w:rsid w:val="00044FFA"/>
    <w:rsid w:val="0004526D"/>
    <w:rsid w:val="00045365"/>
    <w:rsid w:val="00045473"/>
    <w:rsid w:val="00046F49"/>
    <w:rsid w:val="00046F60"/>
    <w:rsid w:val="00047857"/>
    <w:rsid w:val="00050250"/>
    <w:rsid w:val="000502CA"/>
    <w:rsid w:val="00051979"/>
    <w:rsid w:val="00051C47"/>
    <w:rsid w:val="00052415"/>
    <w:rsid w:val="00052521"/>
    <w:rsid w:val="00052CB0"/>
    <w:rsid w:val="00053360"/>
    <w:rsid w:val="0005344B"/>
    <w:rsid w:val="000536FD"/>
    <w:rsid w:val="0005398E"/>
    <w:rsid w:val="00053AEC"/>
    <w:rsid w:val="00053B6D"/>
    <w:rsid w:val="0005421A"/>
    <w:rsid w:val="00054BFA"/>
    <w:rsid w:val="00054C1A"/>
    <w:rsid w:val="00054DAD"/>
    <w:rsid w:val="00054EA7"/>
    <w:rsid w:val="000557FC"/>
    <w:rsid w:val="00055BEC"/>
    <w:rsid w:val="00055D18"/>
    <w:rsid w:val="00055FB7"/>
    <w:rsid w:val="0005602E"/>
    <w:rsid w:val="0005606B"/>
    <w:rsid w:val="0005637B"/>
    <w:rsid w:val="0005639B"/>
    <w:rsid w:val="000565FD"/>
    <w:rsid w:val="000567EB"/>
    <w:rsid w:val="00056C68"/>
    <w:rsid w:val="00057C2F"/>
    <w:rsid w:val="00057D2E"/>
    <w:rsid w:val="00060647"/>
    <w:rsid w:val="00061A74"/>
    <w:rsid w:val="00063CC0"/>
    <w:rsid w:val="000640E9"/>
    <w:rsid w:val="0006424C"/>
    <w:rsid w:val="00064A95"/>
    <w:rsid w:val="000658B0"/>
    <w:rsid w:val="00065AA5"/>
    <w:rsid w:val="00065BFB"/>
    <w:rsid w:val="00066311"/>
    <w:rsid w:val="00066598"/>
    <w:rsid w:val="00066892"/>
    <w:rsid w:val="00066BFE"/>
    <w:rsid w:val="0006729A"/>
    <w:rsid w:val="000710E0"/>
    <w:rsid w:val="00071116"/>
    <w:rsid w:val="00071A0D"/>
    <w:rsid w:val="00071CD6"/>
    <w:rsid w:val="00071D06"/>
    <w:rsid w:val="00072EC0"/>
    <w:rsid w:val="000739B9"/>
    <w:rsid w:val="00073C10"/>
    <w:rsid w:val="00074F9F"/>
    <w:rsid w:val="00075974"/>
    <w:rsid w:val="000765A8"/>
    <w:rsid w:val="000766E5"/>
    <w:rsid w:val="00076870"/>
    <w:rsid w:val="000773B5"/>
    <w:rsid w:val="00077F09"/>
    <w:rsid w:val="00080440"/>
    <w:rsid w:val="00080532"/>
    <w:rsid w:val="00080549"/>
    <w:rsid w:val="00080644"/>
    <w:rsid w:val="000811E5"/>
    <w:rsid w:val="00081896"/>
    <w:rsid w:val="00082067"/>
    <w:rsid w:val="0008283D"/>
    <w:rsid w:val="000833FC"/>
    <w:rsid w:val="00083A14"/>
    <w:rsid w:val="00084079"/>
    <w:rsid w:val="00085188"/>
    <w:rsid w:val="000851F8"/>
    <w:rsid w:val="00085EFA"/>
    <w:rsid w:val="000860F4"/>
    <w:rsid w:val="00086EE3"/>
    <w:rsid w:val="000875BB"/>
    <w:rsid w:val="00087866"/>
    <w:rsid w:val="00087D22"/>
    <w:rsid w:val="00087DD7"/>
    <w:rsid w:val="0009130C"/>
    <w:rsid w:val="000915B6"/>
    <w:rsid w:val="00091889"/>
    <w:rsid w:val="0009215B"/>
    <w:rsid w:val="00092C77"/>
    <w:rsid w:val="000931D7"/>
    <w:rsid w:val="000931E6"/>
    <w:rsid w:val="00093A65"/>
    <w:rsid w:val="00094005"/>
    <w:rsid w:val="00095502"/>
    <w:rsid w:val="0009556F"/>
    <w:rsid w:val="000957B2"/>
    <w:rsid w:val="00095D70"/>
    <w:rsid w:val="0009642A"/>
    <w:rsid w:val="00096690"/>
    <w:rsid w:val="00096A2B"/>
    <w:rsid w:val="00096BE9"/>
    <w:rsid w:val="000971B1"/>
    <w:rsid w:val="00097B4E"/>
    <w:rsid w:val="000A0B12"/>
    <w:rsid w:val="000A0C14"/>
    <w:rsid w:val="000A0E41"/>
    <w:rsid w:val="000A0E74"/>
    <w:rsid w:val="000A1251"/>
    <w:rsid w:val="000A1489"/>
    <w:rsid w:val="000A14D9"/>
    <w:rsid w:val="000A257A"/>
    <w:rsid w:val="000A2DAA"/>
    <w:rsid w:val="000A3394"/>
    <w:rsid w:val="000A3695"/>
    <w:rsid w:val="000A3DD7"/>
    <w:rsid w:val="000A43A5"/>
    <w:rsid w:val="000A4554"/>
    <w:rsid w:val="000A45E2"/>
    <w:rsid w:val="000A46D5"/>
    <w:rsid w:val="000A58CD"/>
    <w:rsid w:val="000A650B"/>
    <w:rsid w:val="000A6809"/>
    <w:rsid w:val="000A6D3A"/>
    <w:rsid w:val="000A702F"/>
    <w:rsid w:val="000A712A"/>
    <w:rsid w:val="000B03AF"/>
    <w:rsid w:val="000B07FF"/>
    <w:rsid w:val="000B0A0F"/>
    <w:rsid w:val="000B1F83"/>
    <w:rsid w:val="000B23DB"/>
    <w:rsid w:val="000B2B49"/>
    <w:rsid w:val="000B435C"/>
    <w:rsid w:val="000B48C4"/>
    <w:rsid w:val="000B4E76"/>
    <w:rsid w:val="000B5FC9"/>
    <w:rsid w:val="000B6163"/>
    <w:rsid w:val="000B6428"/>
    <w:rsid w:val="000B7127"/>
    <w:rsid w:val="000B7A4C"/>
    <w:rsid w:val="000B7E77"/>
    <w:rsid w:val="000C0F77"/>
    <w:rsid w:val="000C24EB"/>
    <w:rsid w:val="000C2DD7"/>
    <w:rsid w:val="000C35DB"/>
    <w:rsid w:val="000C3BA9"/>
    <w:rsid w:val="000C526B"/>
    <w:rsid w:val="000C539A"/>
    <w:rsid w:val="000C61BC"/>
    <w:rsid w:val="000C6697"/>
    <w:rsid w:val="000C7B61"/>
    <w:rsid w:val="000C7E57"/>
    <w:rsid w:val="000D02D4"/>
    <w:rsid w:val="000D0488"/>
    <w:rsid w:val="000D0853"/>
    <w:rsid w:val="000D1AE5"/>
    <w:rsid w:val="000D3E2C"/>
    <w:rsid w:val="000D4489"/>
    <w:rsid w:val="000D44C5"/>
    <w:rsid w:val="000D4D61"/>
    <w:rsid w:val="000D4FB7"/>
    <w:rsid w:val="000D514A"/>
    <w:rsid w:val="000D5805"/>
    <w:rsid w:val="000D5F03"/>
    <w:rsid w:val="000D6246"/>
    <w:rsid w:val="000D64CE"/>
    <w:rsid w:val="000D7A5C"/>
    <w:rsid w:val="000E0547"/>
    <w:rsid w:val="000E08A3"/>
    <w:rsid w:val="000E0BBF"/>
    <w:rsid w:val="000E0CEA"/>
    <w:rsid w:val="000E1351"/>
    <w:rsid w:val="000E19C4"/>
    <w:rsid w:val="000E27F5"/>
    <w:rsid w:val="000E2E4A"/>
    <w:rsid w:val="000E30C1"/>
    <w:rsid w:val="000E31FF"/>
    <w:rsid w:val="000E37DE"/>
    <w:rsid w:val="000E5FC6"/>
    <w:rsid w:val="000E62E9"/>
    <w:rsid w:val="000E6539"/>
    <w:rsid w:val="000E69FC"/>
    <w:rsid w:val="000E74A8"/>
    <w:rsid w:val="000E7621"/>
    <w:rsid w:val="000E784F"/>
    <w:rsid w:val="000F004C"/>
    <w:rsid w:val="000F1AF6"/>
    <w:rsid w:val="000F2257"/>
    <w:rsid w:val="000F2641"/>
    <w:rsid w:val="000F2948"/>
    <w:rsid w:val="000F297F"/>
    <w:rsid w:val="000F2F58"/>
    <w:rsid w:val="000F3F1D"/>
    <w:rsid w:val="000F483E"/>
    <w:rsid w:val="000F4BC1"/>
    <w:rsid w:val="000F5232"/>
    <w:rsid w:val="000F5588"/>
    <w:rsid w:val="000F5F5D"/>
    <w:rsid w:val="000F624B"/>
    <w:rsid w:val="000F6908"/>
    <w:rsid w:val="000F6F3A"/>
    <w:rsid w:val="000F7920"/>
    <w:rsid w:val="0010091C"/>
    <w:rsid w:val="00101232"/>
    <w:rsid w:val="00101906"/>
    <w:rsid w:val="00101EDF"/>
    <w:rsid w:val="001022A7"/>
    <w:rsid w:val="00102421"/>
    <w:rsid w:val="00102501"/>
    <w:rsid w:val="00102800"/>
    <w:rsid w:val="00102A38"/>
    <w:rsid w:val="00102D57"/>
    <w:rsid w:val="00102FCC"/>
    <w:rsid w:val="00103052"/>
    <w:rsid w:val="00103206"/>
    <w:rsid w:val="00103AF9"/>
    <w:rsid w:val="00104104"/>
    <w:rsid w:val="0010420C"/>
    <w:rsid w:val="00104774"/>
    <w:rsid w:val="00104955"/>
    <w:rsid w:val="00106CC6"/>
    <w:rsid w:val="00107CD7"/>
    <w:rsid w:val="00107D8B"/>
    <w:rsid w:val="00107E05"/>
    <w:rsid w:val="001101A9"/>
    <w:rsid w:val="00110842"/>
    <w:rsid w:val="001118FD"/>
    <w:rsid w:val="00112595"/>
    <w:rsid w:val="00112844"/>
    <w:rsid w:val="001128C1"/>
    <w:rsid w:val="00112E66"/>
    <w:rsid w:val="001144F4"/>
    <w:rsid w:val="00114722"/>
    <w:rsid w:val="00114945"/>
    <w:rsid w:val="0011556E"/>
    <w:rsid w:val="001156A1"/>
    <w:rsid w:val="001156FD"/>
    <w:rsid w:val="00115932"/>
    <w:rsid w:val="00116016"/>
    <w:rsid w:val="0011603D"/>
    <w:rsid w:val="001167B0"/>
    <w:rsid w:val="00116903"/>
    <w:rsid w:val="0011724C"/>
    <w:rsid w:val="001177E2"/>
    <w:rsid w:val="001179FE"/>
    <w:rsid w:val="00117FB7"/>
    <w:rsid w:val="0012028F"/>
    <w:rsid w:val="001207C6"/>
    <w:rsid w:val="00120920"/>
    <w:rsid w:val="00121EA7"/>
    <w:rsid w:val="00122059"/>
    <w:rsid w:val="0012242C"/>
    <w:rsid w:val="00122E2E"/>
    <w:rsid w:val="0012371A"/>
    <w:rsid w:val="00123C37"/>
    <w:rsid w:val="00123D96"/>
    <w:rsid w:val="00123F2C"/>
    <w:rsid w:val="00123FF4"/>
    <w:rsid w:val="001248C6"/>
    <w:rsid w:val="00124B93"/>
    <w:rsid w:val="00124D96"/>
    <w:rsid w:val="00125308"/>
    <w:rsid w:val="0012637C"/>
    <w:rsid w:val="001274F8"/>
    <w:rsid w:val="00130B24"/>
    <w:rsid w:val="00132077"/>
    <w:rsid w:val="0013257D"/>
    <w:rsid w:val="001325FF"/>
    <w:rsid w:val="00132724"/>
    <w:rsid w:val="0013285E"/>
    <w:rsid w:val="00132938"/>
    <w:rsid w:val="00133FC2"/>
    <w:rsid w:val="001343DC"/>
    <w:rsid w:val="00134C2A"/>
    <w:rsid w:val="001355DC"/>
    <w:rsid w:val="0013586B"/>
    <w:rsid w:val="00135A4D"/>
    <w:rsid w:val="00136594"/>
    <w:rsid w:val="00136B14"/>
    <w:rsid w:val="00136EF1"/>
    <w:rsid w:val="0013770B"/>
    <w:rsid w:val="00137BF6"/>
    <w:rsid w:val="00140006"/>
    <w:rsid w:val="00140B63"/>
    <w:rsid w:val="001423AE"/>
    <w:rsid w:val="0014252C"/>
    <w:rsid w:val="0014272B"/>
    <w:rsid w:val="00142BDE"/>
    <w:rsid w:val="00142EC8"/>
    <w:rsid w:val="001433C6"/>
    <w:rsid w:val="0014465C"/>
    <w:rsid w:val="00144C9A"/>
    <w:rsid w:val="00144EA6"/>
    <w:rsid w:val="00145049"/>
    <w:rsid w:val="00147224"/>
    <w:rsid w:val="0014724E"/>
    <w:rsid w:val="0014725E"/>
    <w:rsid w:val="001500DD"/>
    <w:rsid w:val="0015095E"/>
    <w:rsid w:val="00150C74"/>
    <w:rsid w:val="0015125B"/>
    <w:rsid w:val="0015197F"/>
    <w:rsid w:val="00151ECA"/>
    <w:rsid w:val="00151EFA"/>
    <w:rsid w:val="0015218C"/>
    <w:rsid w:val="00152C1E"/>
    <w:rsid w:val="00152D8B"/>
    <w:rsid w:val="00153724"/>
    <w:rsid w:val="00154041"/>
    <w:rsid w:val="00155291"/>
    <w:rsid w:val="001552B9"/>
    <w:rsid w:val="00155346"/>
    <w:rsid w:val="001574CF"/>
    <w:rsid w:val="001575A9"/>
    <w:rsid w:val="001578EC"/>
    <w:rsid w:val="00157BE8"/>
    <w:rsid w:val="00157D2C"/>
    <w:rsid w:val="00160E56"/>
    <w:rsid w:val="00162498"/>
    <w:rsid w:val="001626BC"/>
    <w:rsid w:val="00163649"/>
    <w:rsid w:val="00163E00"/>
    <w:rsid w:val="00164304"/>
    <w:rsid w:val="00164ECB"/>
    <w:rsid w:val="00164F53"/>
    <w:rsid w:val="00164F82"/>
    <w:rsid w:val="00166004"/>
    <w:rsid w:val="0016625E"/>
    <w:rsid w:val="001663D9"/>
    <w:rsid w:val="001667D8"/>
    <w:rsid w:val="00166994"/>
    <w:rsid w:val="00166B24"/>
    <w:rsid w:val="00166BF3"/>
    <w:rsid w:val="00166EF4"/>
    <w:rsid w:val="001672DD"/>
    <w:rsid w:val="001704B2"/>
    <w:rsid w:val="00170A17"/>
    <w:rsid w:val="00171038"/>
    <w:rsid w:val="00173A98"/>
    <w:rsid w:val="00174088"/>
    <w:rsid w:val="001745CC"/>
    <w:rsid w:val="00174AE8"/>
    <w:rsid w:val="00174BD2"/>
    <w:rsid w:val="00174F3E"/>
    <w:rsid w:val="00175320"/>
    <w:rsid w:val="00175EF1"/>
    <w:rsid w:val="00176178"/>
    <w:rsid w:val="0017655A"/>
    <w:rsid w:val="001769AF"/>
    <w:rsid w:val="0017759E"/>
    <w:rsid w:val="00177841"/>
    <w:rsid w:val="00177BF5"/>
    <w:rsid w:val="00177D6C"/>
    <w:rsid w:val="00177F5D"/>
    <w:rsid w:val="00180457"/>
    <w:rsid w:val="0018078C"/>
    <w:rsid w:val="001814E1"/>
    <w:rsid w:val="00181521"/>
    <w:rsid w:val="00181ACC"/>
    <w:rsid w:val="00182967"/>
    <w:rsid w:val="001843E4"/>
    <w:rsid w:val="00185130"/>
    <w:rsid w:val="00185691"/>
    <w:rsid w:val="00186066"/>
    <w:rsid w:val="00186AB2"/>
    <w:rsid w:val="00186F20"/>
    <w:rsid w:val="00190542"/>
    <w:rsid w:val="00190C75"/>
    <w:rsid w:val="00191AB8"/>
    <w:rsid w:val="00191C72"/>
    <w:rsid w:val="0019312E"/>
    <w:rsid w:val="001943FF"/>
    <w:rsid w:val="00195933"/>
    <w:rsid w:val="00195ACD"/>
    <w:rsid w:val="00195AE8"/>
    <w:rsid w:val="00195B4D"/>
    <w:rsid w:val="00197172"/>
    <w:rsid w:val="00197645"/>
    <w:rsid w:val="00197BC5"/>
    <w:rsid w:val="00197EEC"/>
    <w:rsid w:val="001A05BD"/>
    <w:rsid w:val="001A0FEB"/>
    <w:rsid w:val="001A1152"/>
    <w:rsid w:val="001A1D39"/>
    <w:rsid w:val="001A2110"/>
    <w:rsid w:val="001A2297"/>
    <w:rsid w:val="001A2838"/>
    <w:rsid w:val="001A29F6"/>
    <w:rsid w:val="001A2C89"/>
    <w:rsid w:val="001A2F82"/>
    <w:rsid w:val="001A3567"/>
    <w:rsid w:val="001A3643"/>
    <w:rsid w:val="001A4630"/>
    <w:rsid w:val="001A48F3"/>
    <w:rsid w:val="001A495B"/>
    <w:rsid w:val="001A59AE"/>
    <w:rsid w:val="001A5C0F"/>
    <w:rsid w:val="001A6E05"/>
    <w:rsid w:val="001A6E49"/>
    <w:rsid w:val="001A7125"/>
    <w:rsid w:val="001A71F5"/>
    <w:rsid w:val="001B12AA"/>
    <w:rsid w:val="001B153D"/>
    <w:rsid w:val="001B155F"/>
    <w:rsid w:val="001B16C8"/>
    <w:rsid w:val="001B1FCC"/>
    <w:rsid w:val="001B2009"/>
    <w:rsid w:val="001B213B"/>
    <w:rsid w:val="001B28BF"/>
    <w:rsid w:val="001B352A"/>
    <w:rsid w:val="001B3EE4"/>
    <w:rsid w:val="001B400D"/>
    <w:rsid w:val="001B40A2"/>
    <w:rsid w:val="001B4F24"/>
    <w:rsid w:val="001B635D"/>
    <w:rsid w:val="001B6400"/>
    <w:rsid w:val="001B7E65"/>
    <w:rsid w:val="001C0533"/>
    <w:rsid w:val="001C085A"/>
    <w:rsid w:val="001C08D6"/>
    <w:rsid w:val="001C096E"/>
    <w:rsid w:val="001C0A80"/>
    <w:rsid w:val="001C0B3A"/>
    <w:rsid w:val="001C237A"/>
    <w:rsid w:val="001C2B10"/>
    <w:rsid w:val="001C2C7B"/>
    <w:rsid w:val="001C2E5A"/>
    <w:rsid w:val="001C3970"/>
    <w:rsid w:val="001C3B23"/>
    <w:rsid w:val="001C3CCB"/>
    <w:rsid w:val="001C3E96"/>
    <w:rsid w:val="001C4B57"/>
    <w:rsid w:val="001C4CDE"/>
    <w:rsid w:val="001C6591"/>
    <w:rsid w:val="001D006E"/>
    <w:rsid w:val="001D0353"/>
    <w:rsid w:val="001D1102"/>
    <w:rsid w:val="001D145B"/>
    <w:rsid w:val="001D1BC6"/>
    <w:rsid w:val="001D2473"/>
    <w:rsid w:val="001D2840"/>
    <w:rsid w:val="001D42FC"/>
    <w:rsid w:val="001D5273"/>
    <w:rsid w:val="001D60B9"/>
    <w:rsid w:val="001D6773"/>
    <w:rsid w:val="001D7332"/>
    <w:rsid w:val="001D786C"/>
    <w:rsid w:val="001D7BFE"/>
    <w:rsid w:val="001D7F38"/>
    <w:rsid w:val="001E0195"/>
    <w:rsid w:val="001E044A"/>
    <w:rsid w:val="001E209B"/>
    <w:rsid w:val="001E2BB6"/>
    <w:rsid w:val="001E3C57"/>
    <w:rsid w:val="001E42C2"/>
    <w:rsid w:val="001E4555"/>
    <w:rsid w:val="001E49C8"/>
    <w:rsid w:val="001E5671"/>
    <w:rsid w:val="001E58D5"/>
    <w:rsid w:val="001E5D19"/>
    <w:rsid w:val="001E5EEC"/>
    <w:rsid w:val="001E6EF4"/>
    <w:rsid w:val="001E718B"/>
    <w:rsid w:val="001E764F"/>
    <w:rsid w:val="001E76E8"/>
    <w:rsid w:val="001E7886"/>
    <w:rsid w:val="001E7C31"/>
    <w:rsid w:val="001E7D56"/>
    <w:rsid w:val="001F1BF6"/>
    <w:rsid w:val="001F1EC4"/>
    <w:rsid w:val="001F2129"/>
    <w:rsid w:val="001F2416"/>
    <w:rsid w:val="001F2702"/>
    <w:rsid w:val="001F3A2B"/>
    <w:rsid w:val="001F3B02"/>
    <w:rsid w:val="001F3BDE"/>
    <w:rsid w:val="001F4179"/>
    <w:rsid w:val="001F5CD9"/>
    <w:rsid w:val="001F5E27"/>
    <w:rsid w:val="001F6EF2"/>
    <w:rsid w:val="001F756A"/>
    <w:rsid w:val="001F76C9"/>
    <w:rsid w:val="001F7EB3"/>
    <w:rsid w:val="002000D1"/>
    <w:rsid w:val="00200A7F"/>
    <w:rsid w:val="00200B04"/>
    <w:rsid w:val="00200F84"/>
    <w:rsid w:val="002012A5"/>
    <w:rsid w:val="00203871"/>
    <w:rsid w:val="00203A28"/>
    <w:rsid w:val="00203C84"/>
    <w:rsid w:val="0020444C"/>
    <w:rsid w:val="0020447A"/>
    <w:rsid w:val="00204597"/>
    <w:rsid w:val="00204636"/>
    <w:rsid w:val="00204798"/>
    <w:rsid w:val="00204C26"/>
    <w:rsid w:val="00205340"/>
    <w:rsid w:val="0020573D"/>
    <w:rsid w:val="002058D5"/>
    <w:rsid w:val="00205981"/>
    <w:rsid w:val="00206946"/>
    <w:rsid w:val="00206E3C"/>
    <w:rsid w:val="002073CB"/>
    <w:rsid w:val="002100E9"/>
    <w:rsid w:val="0021055E"/>
    <w:rsid w:val="00211C1E"/>
    <w:rsid w:val="00212162"/>
    <w:rsid w:val="00212B12"/>
    <w:rsid w:val="00212B23"/>
    <w:rsid w:val="00212D84"/>
    <w:rsid w:val="002134BD"/>
    <w:rsid w:val="002134F1"/>
    <w:rsid w:val="002136CE"/>
    <w:rsid w:val="00213D88"/>
    <w:rsid w:val="002142DC"/>
    <w:rsid w:val="00214E93"/>
    <w:rsid w:val="002153AB"/>
    <w:rsid w:val="0021592F"/>
    <w:rsid w:val="0021614C"/>
    <w:rsid w:val="002168E1"/>
    <w:rsid w:val="00216A71"/>
    <w:rsid w:val="00216D79"/>
    <w:rsid w:val="00216F63"/>
    <w:rsid w:val="00217547"/>
    <w:rsid w:val="00221635"/>
    <w:rsid w:val="00221789"/>
    <w:rsid w:val="00221E26"/>
    <w:rsid w:val="00221FCC"/>
    <w:rsid w:val="002222C2"/>
    <w:rsid w:val="00222547"/>
    <w:rsid w:val="00222BB6"/>
    <w:rsid w:val="002230AA"/>
    <w:rsid w:val="002241C9"/>
    <w:rsid w:val="002247ED"/>
    <w:rsid w:val="002255B1"/>
    <w:rsid w:val="002259B5"/>
    <w:rsid w:val="00225A8D"/>
    <w:rsid w:val="00225E0E"/>
    <w:rsid w:val="00226703"/>
    <w:rsid w:val="00226EB4"/>
    <w:rsid w:val="0022746B"/>
    <w:rsid w:val="00227C9B"/>
    <w:rsid w:val="00227F6D"/>
    <w:rsid w:val="002304F9"/>
    <w:rsid w:val="00230A75"/>
    <w:rsid w:val="00230CC2"/>
    <w:rsid w:val="00230F80"/>
    <w:rsid w:val="00230F92"/>
    <w:rsid w:val="00232048"/>
    <w:rsid w:val="00232055"/>
    <w:rsid w:val="002325B5"/>
    <w:rsid w:val="00232CE2"/>
    <w:rsid w:val="00234FBA"/>
    <w:rsid w:val="00236050"/>
    <w:rsid w:val="002367A4"/>
    <w:rsid w:val="00236C93"/>
    <w:rsid w:val="00237093"/>
    <w:rsid w:val="0023745C"/>
    <w:rsid w:val="0024044C"/>
    <w:rsid w:val="00240C37"/>
    <w:rsid w:val="00241513"/>
    <w:rsid w:val="002419B5"/>
    <w:rsid w:val="00242355"/>
    <w:rsid w:val="00242911"/>
    <w:rsid w:val="00242F7B"/>
    <w:rsid w:val="00244804"/>
    <w:rsid w:val="00245E2A"/>
    <w:rsid w:val="002464ED"/>
    <w:rsid w:val="00246663"/>
    <w:rsid w:val="00246F60"/>
    <w:rsid w:val="00247D70"/>
    <w:rsid w:val="00247FCB"/>
    <w:rsid w:val="00250AC0"/>
    <w:rsid w:val="00251D47"/>
    <w:rsid w:val="00252356"/>
    <w:rsid w:val="002526DE"/>
    <w:rsid w:val="00252AE2"/>
    <w:rsid w:val="002532D5"/>
    <w:rsid w:val="002539B1"/>
    <w:rsid w:val="002541E4"/>
    <w:rsid w:val="00254840"/>
    <w:rsid w:val="00257126"/>
    <w:rsid w:val="00257231"/>
    <w:rsid w:val="00257C61"/>
    <w:rsid w:val="00257E70"/>
    <w:rsid w:val="002602F2"/>
    <w:rsid w:val="002609BE"/>
    <w:rsid w:val="00260C49"/>
    <w:rsid w:val="00260F78"/>
    <w:rsid w:val="00262778"/>
    <w:rsid w:val="00262A90"/>
    <w:rsid w:val="0026373B"/>
    <w:rsid w:val="0026426F"/>
    <w:rsid w:val="00264B5E"/>
    <w:rsid w:val="002662BE"/>
    <w:rsid w:val="00270724"/>
    <w:rsid w:val="0027073E"/>
    <w:rsid w:val="00271557"/>
    <w:rsid w:val="00271582"/>
    <w:rsid w:val="0027226F"/>
    <w:rsid w:val="00272935"/>
    <w:rsid w:val="00272E0A"/>
    <w:rsid w:val="002731F9"/>
    <w:rsid w:val="002744A9"/>
    <w:rsid w:val="002755DD"/>
    <w:rsid w:val="00275CFD"/>
    <w:rsid w:val="00276A95"/>
    <w:rsid w:val="00276D60"/>
    <w:rsid w:val="00280853"/>
    <w:rsid w:val="00280D2A"/>
    <w:rsid w:val="00281481"/>
    <w:rsid w:val="00282F0C"/>
    <w:rsid w:val="00283C43"/>
    <w:rsid w:val="0028445F"/>
    <w:rsid w:val="00285397"/>
    <w:rsid w:val="00285640"/>
    <w:rsid w:val="00285B38"/>
    <w:rsid w:val="0028633D"/>
    <w:rsid w:val="00286D67"/>
    <w:rsid w:val="00286FFD"/>
    <w:rsid w:val="00286FFE"/>
    <w:rsid w:val="00287C24"/>
    <w:rsid w:val="002900BB"/>
    <w:rsid w:val="00290BAA"/>
    <w:rsid w:val="00292BC7"/>
    <w:rsid w:val="00292E09"/>
    <w:rsid w:val="00294756"/>
    <w:rsid w:val="00294943"/>
    <w:rsid w:val="00294D21"/>
    <w:rsid w:val="002951CA"/>
    <w:rsid w:val="0029522C"/>
    <w:rsid w:val="002955FF"/>
    <w:rsid w:val="002957F2"/>
    <w:rsid w:val="00295C93"/>
    <w:rsid w:val="00296ABD"/>
    <w:rsid w:val="002A1048"/>
    <w:rsid w:val="002A1293"/>
    <w:rsid w:val="002A12EE"/>
    <w:rsid w:val="002A1507"/>
    <w:rsid w:val="002A22B8"/>
    <w:rsid w:val="002A2405"/>
    <w:rsid w:val="002A24CC"/>
    <w:rsid w:val="002A4599"/>
    <w:rsid w:val="002A4B99"/>
    <w:rsid w:val="002A4BCF"/>
    <w:rsid w:val="002A5636"/>
    <w:rsid w:val="002A6275"/>
    <w:rsid w:val="002A6EB0"/>
    <w:rsid w:val="002A7869"/>
    <w:rsid w:val="002A78DC"/>
    <w:rsid w:val="002B1829"/>
    <w:rsid w:val="002B23CA"/>
    <w:rsid w:val="002B34FF"/>
    <w:rsid w:val="002B44EB"/>
    <w:rsid w:val="002B53FD"/>
    <w:rsid w:val="002B5FBD"/>
    <w:rsid w:val="002B658D"/>
    <w:rsid w:val="002B747D"/>
    <w:rsid w:val="002B78FB"/>
    <w:rsid w:val="002B79EA"/>
    <w:rsid w:val="002B7A7C"/>
    <w:rsid w:val="002B7DF5"/>
    <w:rsid w:val="002C0756"/>
    <w:rsid w:val="002C0869"/>
    <w:rsid w:val="002C0D85"/>
    <w:rsid w:val="002C0EB1"/>
    <w:rsid w:val="002C14D8"/>
    <w:rsid w:val="002C2834"/>
    <w:rsid w:val="002C2886"/>
    <w:rsid w:val="002C3C88"/>
    <w:rsid w:val="002C49B0"/>
    <w:rsid w:val="002C4AD8"/>
    <w:rsid w:val="002C4AE2"/>
    <w:rsid w:val="002C4B65"/>
    <w:rsid w:val="002C4C95"/>
    <w:rsid w:val="002C4D2E"/>
    <w:rsid w:val="002C500D"/>
    <w:rsid w:val="002C5CC4"/>
    <w:rsid w:val="002C63C2"/>
    <w:rsid w:val="002C6BE0"/>
    <w:rsid w:val="002C78DA"/>
    <w:rsid w:val="002C7D0C"/>
    <w:rsid w:val="002D0005"/>
    <w:rsid w:val="002D07BC"/>
    <w:rsid w:val="002D2494"/>
    <w:rsid w:val="002D3364"/>
    <w:rsid w:val="002D3604"/>
    <w:rsid w:val="002D387F"/>
    <w:rsid w:val="002D3CBA"/>
    <w:rsid w:val="002D3E23"/>
    <w:rsid w:val="002D457C"/>
    <w:rsid w:val="002D4946"/>
    <w:rsid w:val="002D4FA7"/>
    <w:rsid w:val="002D5224"/>
    <w:rsid w:val="002D641F"/>
    <w:rsid w:val="002D671D"/>
    <w:rsid w:val="002D69B4"/>
    <w:rsid w:val="002D7F60"/>
    <w:rsid w:val="002E0A46"/>
    <w:rsid w:val="002E0C61"/>
    <w:rsid w:val="002E1461"/>
    <w:rsid w:val="002E183F"/>
    <w:rsid w:val="002E1A59"/>
    <w:rsid w:val="002E212A"/>
    <w:rsid w:val="002E212F"/>
    <w:rsid w:val="002E2EF7"/>
    <w:rsid w:val="002E316B"/>
    <w:rsid w:val="002E375E"/>
    <w:rsid w:val="002E37A7"/>
    <w:rsid w:val="002E458B"/>
    <w:rsid w:val="002E49C2"/>
    <w:rsid w:val="002E5A2A"/>
    <w:rsid w:val="002E5C54"/>
    <w:rsid w:val="002E62EF"/>
    <w:rsid w:val="002E63BC"/>
    <w:rsid w:val="002E67FD"/>
    <w:rsid w:val="002E6CE9"/>
    <w:rsid w:val="002E72E6"/>
    <w:rsid w:val="002E74C4"/>
    <w:rsid w:val="002F00E9"/>
    <w:rsid w:val="002F03B5"/>
    <w:rsid w:val="002F15B5"/>
    <w:rsid w:val="002F1850"/>
    <w:rsid w:val="002F2AF1"/>
    <w:rsid w:val="002F34B1"/>
    <w:rsid w:val="002F44C4"/>
    <w:rsid w:val="002F4644"/>
    <w:rsid w:val="002F497E"/>
    <w:rsid w:val="002F4A27"/>
    <w:rsid w:val="002F5180"/>
    <w:rsid w:val="002F53E6"/>
    <w:rsid w:val="002F577B"/>
    <w:rsid w:val="002F5C18"/>
    <w:rsid w:val="002F5CCD"/>
    <w:rsid w:val="002F6231"/>
    <w:rsid w:val="002F6864"/>
    <w:rsid w:val="002F745C"/>
    <w:rsid w:val="002F769A"/>
    <w:rsid w:val="002F7B00"/>
    <w:rsid w:val="002F7DAB"/>
    <w:rsid w:val="003001ED"/>
    <w:rsid w:val="003003BA"/>
    <w:rsid w:val="00300A11"/>
    <w:rsid w:val="00300BE5"/>
    <w:rsid w:val="00300D8B"/>
    <w:rsid w:val="00301B98"/>
    <w:rsid w:val="00302D48"/>
    <w:rsid w:val="00302D6B"/>
    <w:rsid w:val="00302E92"/>
    <w:rsid w:val="00303046"/>
    <w:rsid w:val="00303542"/>
    <w:rsid w:val="003036EB"/>
    <w:rsid w:val="00303874"/>
    <w:rsid w:val="003039F4"/>
    <w:rsid w:val="00303AA7"/>
    <w:rsid w:val="00305288"/>
    <w:rsid w:val="00305795"/>
    <w:rsid w:val="00305E5A"/>
    <w:rsid w:val="003062C6"/>
    <w:rsid w:val="003063CA"/>
    <w:rsid w:val="00306B22"/>
    <w:rsid w:val="003071EF"/>
    <w:rsid w:val="003072C5"/>
    <w:rsid w:val="00307DD7"/>
    <w:rsid w:val="00310D30"/>
    <w:rsid w:val="00311AAF"/>
    <w:rsid w:val="00311EDB"/>
    <w:rsid w:val="0031254E"/>
    <w:rsid w:val="00312F03"/>
    <w:rsid w:val="00313B1C"/>
    <w:rsid w:val="00313BD2"/>
    <w:rsid w:val="00313E43"/>
    <w:rsid w:val="00314064"/>
    <w:rsid w:val="00314318"/>
    <w:rsid w:val="00314608"/>
    <w:rsid w:val="0031595D"/>
    <w:rsid w:val="00315EA7"/>
    <w:rsid w:val="00315EB5"/>
    <w:rsid w:val="0031667A"/>
    <w:rsid w:val="0031668B"/>
    <w:rsid w:val="00316A18"/>
    <w:rsid w:val="00316EE8"/>
    <w:rsid w:val="00316F33"/>
    <w:rsid w:val="00317391"/>
    <w:rsid w:val="00317BAA"/>
    <w:rsid w:val="00320447"/>
    <w:rsid w:val="00320758"/>
    <w:rsid w:val="00320EE0"/>
    <w:rsid w:val="00321E70"/>
    <w:rsid w:val="00322728"/>
    <w:rsid w:val="003227D5"/>
    <w:rsid w:val="003229DE"/>
    <w:rsid w:val="00322D98"/>
    <w:rsid w:val="0032347B"/>
    <w:rsid w:val="00323732"/>
    <w:rsid w:val="00323905"/>
    <w:rsid w:val="00323C61"/>
    <w:rsid w:val="00326463"/>
    <w:rsid w:val="00326812"/>
    <w:rsid w:val="00326B33"/>
    <w:rsid w:val="00326B92"/>
    <w:rsid w:val="00327624"/>
    <w:rsid w:val="003276D4"/>
    <w:rsid w:val="00330C45"/>
    <w:rsid w:val="00331028"/>
    <w:rsid w:val="003317B2"/>
    <w:rsid w:val="00331B3C"/>
    <w:rsid w:val="00331B76"/>
    <w:rsid w:val="00331D66"/>
    <w:rsid w:val="003323F7"/>
    <w:rsid w:val="003324E0"/>
    <w:rsid w:val="00332B4B"/>
    <w:rsid w:val="00333146"/>
    <w:rsid w:val="0033422A"/>
    <w:rsid w:val="003344F5"/>
    <w:rsid w:val="00334643"/>
    <w:rsid w:val="0033506B"/>
    <w:rsid w:val="0033550D"/>
    <w:rsid w:val="003360F4"/>
    <w:rsid w:val="00336B52"/>
    <w:rsid w:val="0033715A"/>
    <w:rsid w:val="00337368"/>
    <w:rsid w:val="00337FAF"/>
    <w:rsid w:val="00340099"/>
    <w:rsid w:val="00340A1C"/>
    <w:rsid w:val="00340B00"/>
    <w:rsid w:val="00340CD4"/>
    <w:rsid w:val="00340F60"/>
    <w:rsid w:val="00342895"/>
    <w:rsid w:val="00343CC1"/>
    <w:rsid w:val="00343E5B"/>
    <w:rsid w:val="003458B5"/>
    <w:rsid w:val="00345AD2"/>
    <w:rsid w:val="00345C5F"/>
    <w:rsid w:val="00345F99"/>
    <w:rsid w:val="00346146"/>
    <w:rsid w:val="00346A17"/>
    <w:rsid w:val="0034742A"/>
    <w:rsid w:val="003479DF"/>
    <w:rsid w:val="0035080F"/>
    <w:rsid w:val="00351525"/>
    <w:rsid w:val="0035196E"/>
    <w:rsid w:val="0035211D"/>
    <w:rsid w:val="00352645"/>
    <w:rsid w:val="0035284A"/>
    <w:rsid w:val="00353CFD"/>
    <w:rsid w:val="003544A9"/>
    <w:rsid w:val="00354D92"/>
    <w:rsid w:val="00354DF7"/>
    <w:rsid w:val="00355C78"/>
    <w:rsid w:val="00357566"/>
    <w:rsid w:val="00357B8C"/>
    <w:rsid w:val="00357CCE"/>
    <w:rsid w:val="003615D7"/>
    <w:rsid w:val="0036289F"/>
    <w:rsid w:val="00363162"/>
    <w:rsid w:val="00363A1E"/>
    <w:rsid w:val="00364457"/>
    <w:rsid w:val="00364BA9"/>
    <w:rsid w:val="00365629"/>
    <w:rsid w:val="00365A35"/>
    <w:rsid w:val="00365AD8"/>
    <w:rsid w:val="00365ADD"/>
    <w:rsid w:val="003663E9"/>
    <w:rsid w:val="00367321"/>
    <w:rsid w:val="00367824"/>
    <w:rsid w:val="00367B9F"/>
    <w:rsid w:val="00367BA3"/>
    <w:rsid w:val="00370EAB"/>
    <w:rsid w:val="00371D2F"/>
    <w:rsid w:val="00372400"/>
    <w:rsid w:val="00372DD4"/>
    <w:rsid w:val="0037300F"/>
    <w:rsid w:val="003743E3"/>
    <w:rsid w:val="00375122"/>
    <w:rsid w:val="00375199"/>
    <w:rsid w:val="003751AC"/>
    <w:rsid w:val="00375E3F"/>
    <w:rsid w:val="00375F62"/>
    <w:rsid w:val="003763E1"/>
    <w:rsid w:val="00377F3D"/>
    <w:rsid w:val="003801F8"/>
    <w:rsid w:val="00380288"/>
    <w:rsid w:val="00380465"/>
    <w:rsid w:val="00380775"/>
    <w:rsid w:val="00380C30"/>
    <w:rsid w:val="00380C46"/>
    <w:rsid w:val="00382A9A"/>
    <w:rsid w:val="00382E95"/>
    <w:rsid w:val="003833C3"/>
    <w:rsid w:val="0038610E"/>
    <w:rsid w:val="00386FF7"/>
    <w:rsid w:val="0038714F"/>
    <w:rsid w:val="0038719E"/>
    <w:rsid w:val="003872DD"/>
    <w:rsid w:val="00387411"/>
    <w:rsid w:val="00390192"/>
    <w:rsid w:val="003905E7"/>
    <w:rsid w:val="0039073A"/>
    <w:rsid w:val="00391394"/>
    <w:rsid w:val="003917FC"/>
    <w:rsid w:val="0039181E"/>
    <w:rsid w:val="00391D4A"/>
    <w:rsid w:val="00392727"/>
    <w:rsid w:val="00392E4F"/>
    <w:rsid w:val="00393184"/>
    <w:rsid w:val="00393AA8"/>
    <w:rsid w:val="00393B2B"/>
    <w:rsid w:val="00393C43"/>
    <w:rsid w:val="00393EB5"/>
    <w:rsid w:val="003940AE"/>
    <w:rsid w:val="0039496B"/>
    <w:rsid w:val="00394AA6"/>
    <w:rsid w:val="00395885"/>
    <w:rsid w:val="003968DB"/>
    <w:rsid w:val="00396E1D"/>
    <w:rsid w:val="00397F9E"/>
    <w:rsid w:val="003A0C3C"/>
    <w:rsid w:val="003A1CA1"/>
    <w:rsid w:val="003A3B7D"/>
    <w:rsid w:val="003A3FDE"/>
    <w:rsid w:val="003A4076"/>
    <w:rsid w:val="003A4292"/>
    <w:rsid w:val="003A4866"/>
    <w:rsid w:val="003A6484"/>
    <w:rsid w:val="003A64FA"/>
    <w:rsid w:val="003A6552"/>
    <w:rsid w:val="003A7AD0"/>
    <w:rsid w:val="003A7B4E"/>
    <w:rsid w:val="003B0360"/>
    <w:rsid w:val="003B0820"/>
    <w:rsid w:val="003B0B39"/>
    <w:rsid w:val="003B0D56"/>
    <w:rsid w:val="003B19DA"/>
    <w:rsid w:val="003B1ABF"/>
    <w:rsid w:val="003B20AF"/>
    <w:rsid w:val="003B2424"/>
    <w:rsid w:val="003B32A7"/>
    <w:rsid w:val="003B371B"/>
    <w:rsid w:val="003B3A11"/>
    <w:rsid w:val="003B3B75"/>
    <w:rsid w:val="003B3ECF"/>
    <w:rsid w:val="003B46D7"/>
    <w:rsid w:val="003B4E49"/>
    <w:rsid w:val="003B5073"/>
    <w:rsid w:val="003B51A0"/>
    <w:rsid w:val="003B59E8"/>
    <w:rsid w:val="003B6288"/>
    <w:rsid w:val="003B6A6D"/>
    <w:rsid w:val="003C0260"/>
    <w:rsid w:val="003C051B"/>
    <w:rsid w:val="003C06B8"/>
    <w:rsid w:val="003C09FD"/>
    <w:rsid w:val="003C1175"/>
    <w:rsid w:val="003C1C4A"/>
    <w:rsid w:val="003C2B58"/>
    <w:rsid w:val="003C4944"/>
    <w:rsid w:val="003C520B"/>
    <w:rsid w:val="003C5940"/>
    <w:rsid w:val="003C5EB7"/>
    <w:rsid w:val="003D0BAF"/>
    <w:rsid w:val="003D0D57"/>
    <w:rsid w:val="003D18E2"/>
    <w:rsid w:val="003D280E"/>
    <w:rsid w:val="003D2DFA"/>
    <w:rsid w:val="003D3EF6"/>
    <w:rsid w:val="003D41A9"/>
    <w:rsid w:val="003D45C7"/>
    <w:rsid w:val="003D46DA"/>
    <w:rsid w:val="003D4B79"/>
    <w:rsid w:val="003D4BD8"/>
    <w:rsid w:val="003D5281"/>
    <w:rsid w:val="003D5F47"/>
    <w:rsid w:val="003D6550"/>
    <w:rsid w:val="003D7158"/>
    <w:rsid w:val="003E1095"/>
    <w:rsid w:val="003E10AE"/>
    <w:rsid w:val="003E17A6"/>
    <w:rsid w:val="003E20E3"/>
    <w:rsid w:val="003E2668"/>
    <w:rsid w:val="003E26E5"/>
    <w:rsid w:val="003E28F6"/>
    <w:rsid w:val="003E2F88"/>
    <w:rsid w:val="003E39FA"/>
    <w:rsid w:val="003E49F4"/>
    <w:rsid w:val="003E5648"/>
    <w:rsid w:val="003E647C"/>
    <w:rsid w:val="003E6484"/>
    <w:rsid w:val="003E6BF2"/>
    <w:rsid w:val="003E715F"/>
    <w:rsid w:val="003E7295"/>
    <w:rsid w:val="003E79AE"/>
    <w:rsid w:val="003E7DD6"/>
    <w:rsid w:val="003F1179"/>
    <w:rsid w:val="003F13D9"/>
    <w:rsid w:val="003F1C53"/>
    <w:rsid w:val="003F1F71"/>
    <w:rsid w:val="003F25D3"/>
    <w:rsid w:val="003F4499"/>
    <w:rsid w:val="003F4563"/>
    <w:rsid w:val="003F46C6"/>
    <w:rsid w:val="003F5FEB"/>
    <w:rsid w:val="003F6367"/>
    <w:rsid w:val="003F6A14"/>
    <w:rsid w:val="003F6A78"/>
    <w:rsid w:val="003F6B4B"/>
    <w:rsid w:val="003F6C69"/>
    <w:rsid w:val="003F791B"/>
    <w:rsid w:val="003F7F17"/>
    <w:rsid w:val="0040000C"/>
    <w:rsid w:val="00400853"/>
    <w:rsid w:val="004016FE"/>
    <w:rsid w:val="00401716"/>
    <w:rsid w:val="00401A72"/>
    <w:rsid w:val="00401CE1"/>
    <w:rsid w:val="004021AE"/>
    <w:rsid w:val="004022A2"/>
    <w:rsid w:val="00402C63"/>
    <w:rsid w:val="00402F4F"/>
    <w:rsid w:val="0040307C"/>
    <w:rsid w:val="0040391B"/>
    <w:rsid w:val="004045AC"/>
    <w:rsid w:val="004046A3"/>
    <w:rsid w:val="00404BEE"/>
    <w:rsid w:val="00404D29"/>
    <w:rsid w:val="00405114"/>
    <w:rsid w:val="00405577"/>
    <w:rsid w:val="004058F6"/>
    <w:rsid w:val="004061D3"/>
    <w:rsid w:val="00406584"/>
    <w:rsid w:val="00406EE1"/>
    <w:rsid w:val="00406F8F"/>
    <w:rsid w:val="0040759F"/>
    <w:rsid w:val="00407B67"/>
    <w:rsid w:val="00407F97"/>
    <w:rsid w:val="00410DBA"/>
    <w:rsid w:val="004110C2"/>
    <w:rsid w:val="00411A19"/>
    <w:rsid w:val="00412B02"/>
    <w:rsid w:val="00412F93"/>
    <w:rsid w:val="004151E5"/>
    <w:rsid w:val="00415CB5"/>
    <w:rsid w:val="00416239"/>
    <w:rsid w:val="00416FFD"/>
    <w:rsid w:val="00417CA5"/>
    <w:rsid w:val="00417E8E"/>
    <w:rsid w:val="00417F16"/>
    <w:rsid w:val="00420491"/>
    <w:rsid w:val="00421614"/>
    <w:rsid w:val="00421D14"/>
    <w:rsid w:val="004238E2"/>
    <w:rsid w:val="00423AEA"/>
    <w:rsid w:val="00423DB8"/>
    <w:rsid w:val="00424294"/>
    <w:rsid w:val="00424A1C"/>
    <w:rsid w:val="00424EA5"/>
    <w:rsid w:val="00424ED6"/>
    <w:rsid w:val="00425D32"/>
    <w:rsid w:val="00426207"/>
    <w:rsid w:val="0042621C"/>
    <w:rsid w:val="004262BC"/>
    <w:rsid w:val="00426B34"/>
    <w:rsid w:val="00426C86"/>
    <w:rsid w:val="00426FBF"/>
    <w:rsid w:val="004304BD"/>
    <w:rsid w:val="00431102"/>
    <w:rsid w:val="00431761"/>
    <w:rsid w:val="00431921"/>
    <w:rsid w:val="00431941"/>
    <w:rsid w:val="0043230D"/>
    <w:rsid w:val="00433779"/>
    <w:rsid w:val="00433D98"/>
    <w:rsid w:val="00434325"/>
    <w:rsid w:val="00434A6C"/>
    <w:rsid w:val="00435FA3"/>
    <w:rsid w:val="00436215"/>
    <w:rsid w:val="00436C89"/>
    <w:rsid w:val="00437830"/>
    <w:rsid w:val="00440045"/>
    <w:rsid w:val="0044010D"/>
    <w:rsid w:val="004407D3"/>
    <w:rsid w:val="00440BCA"/>
    <w:rsid w:val="004414B4"/>
    <w:rsid w:val="00441822"/>
    <w:rsid w:val="00441952"/>
    <w:rsid w:val="00442E89"/>
    <w:rsid w:val="004430DF"/>
    <w:rsid w:val="00443446"/>
    <w:rsid w:val="00443B9E"/>
    <w:rsid w:val="00444C7E"/>
    <w:rsid w:val="00445568"/>
    <w:rsid w:val="004461D4"/>
    <w:rsid w:val="004470A7"/>
    <w:rsid w:val="0044718F"/>
    <w:rsid w:val="004501B6"/>
    <w:rsid w:val="00450407"/>
    <w:rsid w:val="00451F63"/>
    <w:rsid w:val="004520EC"/>
    <w:rsid w:val="0045285C"/>
    <w:rsid w:val="004528EF"/>
    <w:rsid w:val="00452E99"/>
    <w:rsid w:val="0045383E"/>
    <w:rsid w:val="004539DB"/>
    <w:rsid w:val="00453CAC"/>
    <w:rsid w:val="00455B98"/>
    <w:rsid w:val="00455D14"/>
    <w:rsid w:val="0045750B"/>
    <w:rsid w:val="00457BD9"/>
    <w:rsid w:val="00457D25"/>
    <w:rsid w:val="00461128"/>
    <w:rsid w:val="00461335"/>
    <w:rsid w:val="00461912"/>
    <w:rsid w:val="004621DB"/>
    <w:rsid w:val="004627FE"/>
    <w:rsid w:val="0046407D"/>
    <w:rsid w:val="0046437F"/>
    <w:rsid w:val="0046449B"/>
    <w:rsid w:val="00464E7D"/>
    <w:rsid w:val="00464F3F"/>
    <w:rsid w:val="00465241"/>
    <w:rsid w:val="00465267"/>
    <w:rsid w:val="00466656"/>
    <w:rsid w:val="004667A6"/>
    <w:rsid w:val="00466AFB"/>
    <w:rsid w:val="00467E4F"/>
    <w:rsid w:val="00470126"/>
    <w:rsid w:val="00470542"/>
    <w:rsid w:val="0047066B"/>
    <w:rsid w:val="004717D2"/>
    <w:rsid w:val="00471C63"/>
    <w:rsid w:val="00471D8D"/>
    <w:rsid w:val="004724BB"/>
    <w:rsid w:val="004732D4"/>
    <w:rsid w:val="004738BD"/>
    <w:rsid w:val="00473A4E"/>
    <w:rsid w:val="00473B84"/>
    <w:rsid w:val="00473C4F"/>
    <w:rsid w:val="0047462F"/>
    <w:rsid w:val="00474743"/>
    <w:rsid w:val="00475578"/>
    <w:rsid w:val="00476482"/>
    <w:rsid w:val="0047679F"/>
    <w:rsid w:val="00476885"/>
    <w:rsid w:val="00477FC6"/>
    <w:rsid w:val="0048027E"/>
    <w:rsid w:val="00480A34"/>
    <w:rsid w:val="00480E69"/>
    <w:rsid w:val="004820B1"/>
    <w:rsid w:val="0048275E"/>
    <w:rsid w:val="00482CB0"/>
    <w:rsid w:val="0048318C"/>
    <w:rsid w:val="00483932"/>
    <w:rsid w:val="00484365"/>
    <w:rsid w:val="004847D3"/>
    <w:rsid w:val="004855AA"/>
    <w:rsid w:val="00485692"/>
    <w:rsid w:val="00487571"/>
    <w:rsid w:val="00487CD5"/>
    <w:rsid w:val="00490840"/>
    <w:rsid w:val="00490D93"/>
    <w:rsid w:val="00490FB0"/>
    <w:rsid w:val="004922B6"/>
    <w:rsid w:val="004922F7"/>
    <w:rsid w:val="00492DC6"/>
    <w:rsid w:val="004932A6"/>
    <w:rsid w:val="004932CF"/>
    <w:rsid w:val="0049342C"/>
    <w:rsid w:val="004941B8"/>
    <w:rsid w:val="00494605"/>
    <w:rsid w:val="004958AC"/>
    <w:rsid w:val="00495E26"/>
    <w:rsid w:val="00495E8D"/>
    <w:rsid w:val="00496928"/>
    <w:rsid w:val="004972AF"/>
    <w:rsid w:val="00497908"/>
    <w:rsid w:val="00497A53"/>
    <w:rsid w:val="004A00A9"/>
    <w:rsid w:val="004A0CF5"/>
    <w:rsid w:val="004A1784"/>
    <w:rsid w:val="004A1A3A"/>
    <w:rsid w:val="004A280A"/>
    <w:rsid w:val="004A2EEF"/>
    <w:rsid w:val="004A4EC1"/>
    <w:rsid w:val="004A516D"/>
    <w:rsid w:val="004A5E4B"/>
    <w:rsid w:val="004A65B2"/>
    <w:rsid w:val="004A7068"/>
    <w:rsid w:val="004A71CB"/>
    <w:rsid w:val="004A728C"/>
    <w:rsid w:val="004B08E3"/>
    <w:rsid w:val="004B09B5"/>
    <w:rsid w:val="004B0ABB"/>
    <w:rsid w:val="004B0E2B"/>
    <w:rsid w:val="004B1684"/>
    <w:rsid w:val="004B1735"/>
    <w:rsid w:val="004B187B"/>
    <w:rsid w:val="004B1946"/>
    <w:rsid w:val="004B1992"/>
    <w:rsid w:val="004B1D3F"/>
    <w:rsid w:val="004B2F47"/>
    <w:rsid w:val="004B3D2B"/>
    <w:rsid w:val="004B488B"/>
    <w:rsid w:val="004B4A0E"/>
    <w:rsid w:val="004B4E12"/>
    <w:rsid w:val="004B650E"/>
    <w:rsid w:val="004B6B8E"/>
    <w:rsid w:val="004B7546"/>
    <w:rsid w:val="004C019E"/>
    <w:rsid w:val="004C089F"/>
    <w:rsid w:val="004C090E"/>
    <w:rsid w:val="004C0A4F"/>
    <w:rsid w:val="004C1183"/>
    <w:rsid w:val="004C11C2"/>
    <w:rsid w:val="004C1278"/>
    <w:rsid w:val="004C1553"/>
    <w:rsid w:val="004C184D"/>
    <w:rsid w:val="004C1909"/>
    <w:rsid w:val="004C2591"/>
    <w:rsid w:val="004C2651"/>
    <w:rsid w:val="004C28A3"/>
    <w:rsid w:val="004C2A1C"/>
    <w:rsid w:val="004C327C"/>
    <w:rsid w:val="004C4B75"/>
    <w:rsid w:val="004C4B77"/>
    <w:rsid w:val="004C4FCA"/>
    <w:rsid w:val="004C504C"/>
    <w:rsid w:val="004C518C"/>
    <w:rsid w:val="004C67F6"/>
    <w:rsid w:val="004C69F2"/>
    <w:rsid w:val="004D0313"/>
    <w:rsid w:val="004D03CB"/>
    <w:rsid w:val="004D1C86"/>
    <w:rsid w:val="004D1E65"/>
    <w:rsid w:val="004D233E"/>
    <w:rsid w:val="004D2C54"/>
    <w:rsid w:val="004D320E"/>
    <w:rsid w:val="004D4718"/>
    <w:rsid w:val="004D4815"/>
    <w:rsid w:val="004D494E"/>
    <w:rsid w:val="004D568D"/>
    <w:rsid w:val="004D5D97"/>
    <w:rsid w:val="004D6AD0"/>
    <w:rsid w:val="004D70E5"/>
    <w:rsid w:val="004D7C06"/>
    <w:rsid w:val="004E056A"/>
    <w:rsid w:val="004E0817"/>
    <w:rsid w:val="004E102F"/>
    <w:rsid w:val="004E10E6"/>
    <w:rsid w:val="004E12FD"/>
    <w:rsid w:val="004E1413"/>
    <w:rsid w:val="004E1927"/>
    <w:rsid w:val="004E24BF"/>
    <w:rsid w:val="004E3740"/>
    <w:rsid w:val="004E47AF"/>
    <w:rsid w:val="004E51E1"/>
    <w:rsid w:val="004E54CD"/>
    <w:rsid w:val="004E55C4"/>
    <w:rsid w:val="004E56D1"/>
    <w:rsid w:val="004E5D14"/>
    <w:rsid w:val="004F0F5C"/>
    <w:rsid w:val="004F18C5"/>
    <w:rsid w:val="004F1CD3"/>
    <w:rsid w:val="004F1D0D"/>
    <w:rsid w:val="004F237A"/>
    <w:rsid w:val="004F29AE"/>
    <w:rsid w:val="004F2A98"/>
    <w:rsid w:val="004F2C5C"/>
    <w:rsid w:val="004F31A6"/>
    <w:rsid w:val="004F4050"/>
    <w:rsid w:val="004F4199"/>
    <w:rsid w:val="004F5EB0"/>
    <w:rsid w:val="004F6262"/>
    <w:rsid w:val="004F6C34"/>
    <w:rsid w:val="004F6ED2"/>
    <w:rsid w:val="004F73F8"/>
    <w:rsid w:val="00500D5E"/>
    <w:rsid w:val="00500F1C"/>
    <w:rsid w:val="005013C0"/>
    <w:rsid w:val="00502950"/>
    <w:rsid w:val="00503178"/>
    <w:rsid w:val="005031F0"/>
    <w:rsid w:val="00503335"/>
    <w:rsid w:val="00503465"/>
    <w:rsid w:val="0050529C"/>
    <w:rsid w:val="00510075"/>
    <w:rsid w:val="00510B04"/>
    <w:rsid w:val="00510DFA"/>
    <w:rsid w:val="00511DE3"/>
    <w:rsid w:val="00512115"/>
    <w:rsid w:val="005121AA"/>
    <w:rsid w:val="0051229C"/>
    <w:rsid w:val="005124D6"/>
    <w:rsid w:val="00512614"/>
    <w:rsid w:val="00512910"/>
    <w:rsid w:val="00512E3A"/>
    <w:rsid w:val="005133ED"/>
    <w:rsid w:val="005136B1"/>
    <w:rsid w:val="00513ED9"/>
    <w:rsid w:val="005145AE"/>
    <w:rsid w:val="005157E6"/>
    <w:rsid w:val="00516D8C"/>
    <w:rsid w:val="00516DD7"/>
    <w:rsid w:val="0051745D"/>
    <w:rsid w:val="00517D13"/>
    <w:rsid w:val="0052041B"/>
    <w:rsid w:val="00520A78"/>
    <w:rsid w:val="005217E7"/>
    <w:rsid w:val="0052291F"/>
    <w:rsid w:val="00522E91"/>
    <w:rsid w:val="005232C0"/>
    <w:rsid w:val="00523B02"/>
    <w:rsid w:val="00524432"/>
    <w:rsid w:val="00524964"/>
    <w:rsid w:val="00524DF1"/>
    <w:rsid w:val="0052590B"/>
    <w:rsid w:val="00526754"/>
    <w:rsid w:val="00526BE9"/>
    <w:rsid w:val="00526BF5"/>
    <w:rsid w:val="00526E59"/>
    <w:rsid w:val="00527A11"/>
    <w:rsid w:val="00530664"/>
    <w:rsid w:val="005318C0"/>
    <w:rsid w:val="0053344E"/>
    <w:rsid w:val="00533490"/>
    <w:rsid w:val="00533CB1"/>
    <w:rsid w:val="00534847"/>
    <w:rsid w:val="00534A95"/>
    <w:rsid w:val="00535017"/>
    <w:rsid w:val="00535090"/>
    <w:rsid w:val="00536AE9"/>
    <w:rsid w:val="0053723C"/>
    <w:rsid w:val="0053730B"/>
    <w:rsid w:val="0053C12E"/>
    <w:rsid w:val="005409BF"/>
    <w:rsid w:val="00540F26"/>
    <w:rsid w:val="005411CF"/>
    <w:rsid w:val="005416D8"/>
    <w:rsid w:val="005417D0"/>
    <w:rsid w:val="00541914"/>
    <w:rsid w:val="00541E26"/>
    <w:rsid w:val="005421B2"/>
    <w:rsid w:val="005426B1"/>
    <w:rsid w:val="00543E28"/>
    <w:rsid w:val="00543FE2"/>
    <w:rsid w:val="005441D4"/>
    <w:rsid w:val="00544324"/>
    <w:rsid w:val="00544C00"/>
    <w:rsid w:val="00544F76"/>
    <w:rsid w:val="00545003"/>
    <w:rsid w:val="0054573C"/>
    <w:rsid w:val="0054673F"/>
    <w:rsid w:val="005468D0"/>
    <w:rsid w:val="00546B87"/>
    <w:rsid w:val="0054771E"/>
    <w:rsid w:val="00547C15"/>
    <w:rsid w:val="00550316"/>
    <w:rsid w:val="00550751"/>
    <w:rsid w:val="005514F1"/>
    <w:rsid w:val="00551F28"/>
    <w:rsid w:val="00552331"/>
    <w:rsid w:val="00553536"/>
    <w:rsid w:val="00554A53"/>
    <w:rsid w:val="00554F43"/>
    <w:rsid w:val="00555BB3"/>
    <w:rsid w:val="00555F1A"/>
    <w:rsid w:val="00556999"/>
    <w:rsid w:val="00556C9A"/>
    <w:rsid w:val="0055752E"/>
    <w:rsid w:val="00560227"/>
    <w:rsid w:val="00560415"/>
    <w:rsid w:val="00560935"/>
    <w:rsid w:val="00560A14"/>
    <w:rsid w:val="0056189A"/>
    <w:rsid w:val="005630FA"/>
    <w:rsid w:val="00563BBC"/>
    <w:rsid w:val="0056587A"/>
    <w:rsid w:val="00565A4A"/>
    <w:rsid w:val="00566244"/>
    <w:rsid w:val="005666AE"/>
    <w:rsid w:val="005669EA"/>
    <w:rsid w:val="00566E89"/>
    <w:rsid w:val="00566F48"/>
    <w:rsid w:val="00567911"/>
    <w:rsid w:val="00570BF3"/>
    <w:rsid w:val="00570FB5"/>
    <w:rsid w:val="0057113B"/>
    <w:rsid w:val="00571506"/>
    <w:rsid w:val="00571C1F"/>
    <w:rsid w:val="00571DDA"/>
    <w:rsid w:val="00571E8A"/>
    <w:rsid w:val="0057256E"/>
    <w:rsid w:val="0057288C"/>
    <w:rsid w:val="005728ED"/>
    <w:rsid w:val="00572A2E"/>
    <w:rsid w:val="00572D60"/>
    <w:rsid w:val="0057463D"/>
    <w:rsid w:val="00574FCF"/>
    <w:rsid w:val="0057527A"/>
    <w:rsid w:val="00575926"/>
    <w:rsid w:val="00575F7B"/>
    <w:rsid w:val="005764B2"/>
    <w:rsid w:val="00576645"/>
    <w:rsid w:val="00576DA3"/>
    <w:rsid w:val="005773E5"/>
    <w:rsid w:val="0057792E"/>
    <w:rsid w:val="00577C7B"/>
    <w:rsid w:val="00577D62"/>
    <w:rsid w:val="00581036"/>
    <w:rsid w:val="0058138C"/>
    <w:rsid w:val="005819E8"/>
    <w:rsid w:val="00581F29"/>
    <w:rsid w:val="0058218E"/>
    <w:rsid w:val="005821B4"/>
    <w:rsid w:val="005821C5"/>
    <w:rsid w:val="00582F68"/>
    <w:rsid w:val="00582FFC"/>
    <w:rsid w:val="00584778"/>
    <w:rsid w:val="0058512C"/>
    <w:rsid w:val="00586796"/>
    <w:rsid w:val="0058748A"/>
    <w:rsid w:val="00587ACC"/>
    <w:rsid w:val="00590031"/>
    <w:rsid w:val="005903F5"/>
    <w:rsid w:val="0059125C"/>
    <w:rsid w:val="00591A75"/>
    <w:rsid w:val="005920D8"/>
    <w:rsid w:val="005928EC"/>
    <w:rsid w:val="00592B64"/>
    <w:rsid w:val="00593B8C"/>
    <w:rsid w:val="00593CBB"/>
    <w:rsid w:val="00596643"/>
    <w:rsid w:val="00596E07"/>
    <w:rsid w:val="00596E77"/>
    <w:rsid w:val="00596FE3"/>
    <w:rsid w:val="00596FEC"/>
    <w:rsid w:val="00597706"/>
    <w:rsid w:val="00597AE4"/>
    <w:rsid w:val="00597F84"/>
    <w:rsid w:val="005A04E0"/>
    <w:rsid w:val="005A0ADC"/>
    <w:rsid w:val="005A152B"/>
    <w:rsid w:val="005A18FD"/>
    <w:rsid w:val="005A1ACD"/>
    <w:rsid w:val="005A2F9A"/>
    <w:rsid w:val="005A3042"/>
    <w:rsid w:val="005A3505"/>
    <w:rsid w:val="005A429C"/>
    <w:rsid w:val="005A4F01"/>
    <w:rsid w:val="005A5A06"/>
    <w:rsid w:val="005A5CD9"/>
    <w:rsid w:val="005A6044"/>
    <w:rsid w:val="005A65F6"/>
    <w:rsid w:val="005A7532"/>
    <w:rsid w:val="005A75F8"/>
    <w:rsid w:val="005A7AD9"/>
    <w:rsid w:val="005A7B0A"/>
    <w:rsid w:val="005B01C3"/>
    <w:rsid w:val="005B0C99"/>
    <w:rsid w:val="005B0CA4"/>
    <w:rsid w:val="005B1A72"/>
    <w:rsid w:val="005B1B04"/>
    <w:rsid w:val="005B3CF2"/>
    <w:rsid w:val="005B4AB0"/>
    <w:rsid w:val="005B4F86"/>
    <w:rsid w:val="005B582E"/>
    <w:rsid w:val="005B6232"/>
    <w:rsid w:val="005B6C0D"/>
    <w:rsid w:val="005B6EDC"/>
    <w:rsid w:val="005B6EED"/>
    <w:rsid w:val="005B751B"/>
    <w:rsid w:val="005B7966"/>
    <w:rsid w:val="005B7AF7"/>
    <w:rsid w:val="005C0678"/>
    <w:rsid w:val="005C16B0"/>
    <w:rsid w:val="005C1739"/>
    <w:rsid w:val="005C1899"/>
    <w:rsid w:val="005C21C5"/>
    <w:rsid w:val="005C2484"/>
    <w:rsid w:val="005C2878"/>
    <w:rsid w:val="005C29DB"/>
    <w:rsid w:val="005C2B21"/>
    <w:rsid w:val="005C2F61"/>
    <w:rsid w:val="005C3CD1"/>
    <w:rsid w:val="005C3D00"/>
    <w:rsid w:val="005C4A0F"/>
    <w:rsid w:val="005C6900"/>
    <w:rsid w:val="005C6FFA"/>
    <w:rsid w:val="005C7036"/>
    <w:rsid w:val="005C779F"/>
    <w:rsid w:val="005C7C74"/>
    <w:rsid w:val="005C7DAB"/>
    <w:rsid w:val="005D0288"/>
    <w:rsid w:val="005D18FA"/>
    <w:rsid w:val="005D196D"/>
    <w:rsid w:val="005D2270"/>
    <w:rsid w:val="005D2411"/>
    <w:rsid w:val="005D2F22"/>
    <w:rsid w:val="005D34E2"/>
    <w:rsid w:val="005D3C9B"/>
    <w:rsid w:val="005D48BB"/>
    <w:rsid w:val="005D496A"/>
    <w:rsid w:val="005D52C4"/>
    <w:rsid w:val="005D54FA"/>
    <w:rsid w:val="005D584B"/>
    <w:rsid w:val="005D59F9"/>
    <w:rsid w:val="005D5CD7"/>
    <w:rsid w:val="005D62AB"/>
    <w:rsid w:val="005D6825"/>
    <w:rsid w:val="005D6840"/>
    <w:rsid w:val="005D6E5B"/>
    <w:rsid w:val="005D6FCA"/>
    <w:rsid w:val="005D7527"/>
    <w:rsid w:val="005D7691"/>
    <w:rsid w:val="005E06A7"/>
    <w:rsid w:val="005E0AC8"/>
    <w:rsid w:val="005E0F95"/>
    <w:rsid w:val="005E24D4"/>
    <w:rsid w:val="005E383C"/>
    <w:rsid w:val="005E3C5B"/>
    <w:rsid w:val="005E46E1"/>
    <w:rsid w:val="005E4924"/>
    <w:rsid w:val="005E4C7A"/>
    <w:rsid w:val="005E4D59"/>
    <w:rsid w:val="005E4E0A"/>
    <w:rsid w:val="005E5781"/>
    <w:rsid w:val="005E60B7"/>
    <w:rsid w:val="005E67FD"/>
    <w:rsid w:val="005E6ECF"/>
    <w:rsid w:val="005E7401"/>
    <w:rsid w:val="005E74A8"/>
    <w:rsid w:val="005E74CA"/>
    <w:rsid w:val="005E7734"/>
    <w:rsid w:val="005F01DC"/>
    <w:rsid w:val="005F02F3"/>
    <w:rsid w:val="005F06F5"/>
    <w:rsid w:val="005F1278"/>
    <w:rsid w:val="005F1795"/>
    <w:rsid w:val="005F2246"/>
    <w:rsid w:val="005F28EB"/>
    <w:rsid w:val="005F313E"/>
    <w:rsid w:val="005F35F2"/>
    <w:rsid w:val="005F41AC"/>
    <w:rsid w:val="005F442D"/>
    <w:rsid w:val="005F4AC9"/>
    <w:rsid w:val="005F4B8C"/>
    <w:rsid w:val="005F4DB7"/>
    <w:rsid w:val="005F5C7D"/>
    <w:rsid w:val="005F668A"/>
    <w:rsid w:val="005F758A"/>
    <w:rsid w:val="005F7A72"/>
    <w:rsid w:val="0060010E"/>
    <w:rsid w:val="00600509"/>
    <w:rsid w:val="00600DA7"/>
    <w:rsid w:val="00601907"/>
    <w:rsid w:val="0060218E"/>
    <w:rsid w:val="00603914"/>
    <w:rsid w:val="00604AD2"/>
    <w:rsid w:val="00604EB2"/>
    <w:rsid w:val="00605728"/>
    <w:rsid w:val="00605B80"/>
    <w:rsid w:val="00605DFB"/>
    <w:rsid w:val="00607011"/>
    <w:rsid w:val="0060762C"/>
    <w:rsid w:val="00610C70"/>
    <w:rsid w:val="00611505"/>
    <w:rsid w:val="006118FD"/>
    <w:rsid w:val="00611D43"/>
    <w:rsid w:val="00611D6B"/>
    <w:rsid w:val="006131C8"/>
    <w:rsid w:val="00613812"/>
    <w:rsid w:val="00613CE0"/>
    <w:rsid w:val="006151AD"/>
    <w:rsid w:val="00615414"/>
    <w:rsid w:val="00615701"/>
    <w:rsid w:val="00615887"/>
    <w:rsid w:val="00615B83"/>
    <w:rsid w:val="00616336"/>
    <w:rsid w:val="00616462"/>
    <w:rsid w:val="006164CF"/>
    <w:rsid w:val="0061779E"/>
    <w:rsid w:val="00617947"/>
    <w:rsid w:val="00617989"/>
    <w:rsid w:val="00620271"/>
    <w:rsid w:val="00621636"/>
    <w:rsid w:val="00621694"/>
    <w:rsid w:val="00621CD2"/>
    <w:rsid w:val="00622216"/>
    <w:rsid w:val="00622B14"/>
    <w:rsid w:val="00623156"/>
    <w:rsid w:val="0062378D"/>
    <w:rsid w:val="00623A0F"/>
    <w:rsid w:val="00623BAD"/>
    <w:rsid w:val="00624F04"/>
    <w:rsid w:val="006256B1"/>
    <w:rsid w:val="0062639D"/>
    <w:rsid w:val="00626F47"/>
    <w:rsid w:val="006276E7"/>
    <w:rsid w:val="006301C8"/>
    <w:rsid w:val="00630526"/>
    <w:rsid w:val="00630FCC"/>
    <w:rsid w:val="00631158"/>
    <w:rsid w:val="006311EB"/>
    <w:rsid w:val="0063162A"/>
    <w:rsid w:val="00632DF7"/>
    <w:rsid w:val="00633767"/>
    <w:rsid w:val="00633C21"/>
    <w:rsid w:val="00633FE9"/>
    <w:rsid w:val="00634CFC"/>
    <w:rsid w:val="006354A2"/>
    <w:rsid w:val="0063563B"/>
    <w:rsid w:val="006357E1"/>
    <w:rsid w:val="00635C8A"/>
    <w:rsid w:val="00636B0C"/>
    <w:rsid w:val="006370A9"/>
    <w:rsid w:val="00640B17"/>
    <w:rsid w:val="00642412"/>
    <w:rsid w:val="0064375A"/>
    <w:rsid w:val="00644B02"/>
    <w:rsid w:val="00644EB3"/>
    <w:rsid w:val="00644EF3"/>
    <w:rsid w:val="00645798"/>
    <w:rsid w:val="006458C9"/>
    <w:rsid w:val="0064595A"/>
    <w:rsid w:val="0064620E"/>
    <w:rsid w:val="00647460"/>
    <w:rsid w:val="00647DBD"/>
    <w:rsid w:val="0065014F"/>
    <w:rsid w:val="0065047E"/>
    <w:rsid w:val="00650F16"/>
    <w:rsid w:val="00651373"/>
    <w:rsid w:val="0065182C"/>
    <w:rsid w:val="006526FA"/>
    <w:rsid w:val="00653911"/>
    <w:rsid w:val="00653AC0"/>
    <w:rsid w:val="00653B54"/>
    <w:rsid w:val="00653E3B"/>
    <w:rsid w:val="00653F9E"/>
    <w:rsid w:val="00654FD8"/>
    <w:rsid w:val="006556D2"/>
    <w:rsid w:val="006558A4"/>
    <w:rsid w:val="00656D42"/>
    <w:rsid w:val="0065A527"/>
    <w:rsid w:val="006605C1"/>
    <w:rsid w:val="0066089B"/>
    <w:rsid w:val="0066297F"/>
    <w:rsid w:val="00662B17"/>
    <w:rsid w:val="00662BCE"/>
    <w:rsid w:val="00662E73"/>
    <w:rsid w:val="00665204"/>
    <w:rsid w:val="006652F9"/>
    <w:rsid w:val="00665353"/>
    <w:rsid w:val="00666869"/>
    <w:rsid w:val="00666970"/>
    <w:rsid w:val="00666B49"/>
    <w:rsid w:val="00666F13"/>
    <w:rsid w:val="00667534"/>
    <w:rsid w:val="00667C53"/>
    <w:rsid w:val="00667D3A"/>
    <w:rsid w:val="0067007F"/>
    <w:rsid w:val="00670AA0"/>
    <w:rsid w:val="00670CA6"/>
    <w:rsid w:val="0067100F"/>
    <w:rsid w:val="006718E7"/>
    <w:rsid w:val="00671C0D"/>
    <w:rsid w:val="00672007"/>
    <w:rsid w:val="0067202B"/>
    <w:rsid w:val="0067232A"/>
    <w:rsid w:val="00672C6E"/>
    <w:rsid w:val="00672D5B"/>
    <w:rsid w:val="00673A70"/>
    <w:rsid w:val="006744FE"/>
    <w:rsid w:val="006747C0"/>
    <w:rsid w:val="00674874"/>
    <w:rsid w:val="006753E6"/>
    <w:rsid w:val="00675F2F"/>
    <w:rsid w:val="00676D7A"/>
    <w:rsid w:val="0067794E"/>
    <w:rsid w:val="00677AF4"/>
    <w:rsid w:val="006807D2"/>
    <w:rsid w:val="006807DD"/>
    <w:rsid w:val="0068082E"/>
    <w:rsid w:val="00681C30"/>
    <w:rsid w:val="00681E0F"/>
    <w:rsid w:val="00682388"/>
    <w:rsid w:val="00682D81"/>
    <w:rsid w:val="006845A0"/>
    <w:rsid w:val="006858B8"/>
    <w:rsid w:val="00691F2B"/>
    <w:rsid w:val="006923B2"/>
    <w:rsid w:val="00692962"/>
    <w:rsid w:val="006935C7"/>
    <w:rsid w:val="00693E6F"/>
    <w:rsid w:val="006943C0"/>
    <w:rsid w:val="006946E5"/>
    <w:rsid w:val="00695973"/>
    <w:rsid w:val="00695C39"/>
    <w:rsid w:val="00695C7C"/>
    <w:rsid w:val="00696B61"/>
    <w:rsid w:val="00696F3A"/>
    <w:rsid w:val="006974FF"/>
    <w:rsid w:val="006A03B4"/>
    <w:rsid w:val="006A044A"/>
    <w:rsid w:val="006A0A1D"/>
    <w:rsid w:val="006A0C05"/>
    <w:rsid w:val="006A28C3"/>
    <w:rsid w:val="006A2A40"/>
    <w:rsid w:val="006A2DF1"/>
    <w:rsid w:val="006A3135"/>
    <w:rsid w:val="006A326F"/>
    <w:rsid w:val="006A3DB0"/>
    <w:rsid w:val="006A5EB7"/>
    <w:rsid w:val="006A5EDC"/>
    <w:rsid w:val="006A5F87"/>
    <w:rsid w:val="006A62F5"/>
    <w:rsid w:val="006A66C0"/>
    <w:rsid w:val="006A799E"/>
    <w:rsid w:val="006A7B61"/>
    <w:rsid w:val="006A7BA1"/>
    <w:rsid w:val="006B0753"/>
    <w:rsid w:val="006B0EAD"/>
    <w:rsid w:val="006B1647"/>
    <w:rsid w:val="006B1E48"/>
    <w:rsid w:val="006B1F5C"/>
    <w:rsid w:val="006B222C"/>
    <w:rsid w:val="006B2E00"/>
    <w:rsid w:val="006B3709"/>
    <w:rsid w:val="006B3E74"/>
    <w:rsid w:val="006B486D"/>
    <w:rsid w:val="006B4921"/>
    <w:rsid w:val="006B4AC2"/>
    <w:rsid w:val="006B4CA2"/>
    <w:rsid w:val="006B4DAC"/>
    <w:rsid w:val="006B5A23"/>
    <w:rsid w:val="006B5CBA"/>
    <w:rsid w:val="006B6B14"/>
    <w:rsid w:val="006B6D39"/>
    <w:rsid w:val="006B6F3A"/>
    <w:rsid w:val="006B7419"/>
    <w:rsid w:val="006B79B1"/>
    <w:rsid w:val="006C0067"/>
    <w:rsid w:val="006C082F"/>
    <w:rsid w:val="006C0B8A"/>
    <w:rsid w:val="006C0DCE"/>
    <w:rsid w:val="006C17B5"/>
    <w:rsid w:val="006C4435"/>
    <w:rsid w:val="006C4D17"/>
    <w:rsid w:val="006C5112"/>
    <w:rsid w:val="006C5254"/>
    <w:rsid w:val="006C64C1"/>
    <w:rsid w:val="006C6B4F"/>
    <w:rsid w:val="006C7C1B"/>
    <w:rsid w:val="006D0347"/>
    <w:rsid w:val="006D0DE9"/>
    <w:rsid w:val="006D12D6"/>
    <w:rsid w:val="006D22CE"/>
    <w:rsid w:val="006D2AC2"/>
    <w:rsid w:val="006D34BD"/>
    <w:rsid w:val="006D3758"/>
    <w:rsid w:val="006D38F0"/>
    <w:rsid w:val="006D3DD1"/>
    <w:rsid w:val="006D44F7"/>
    <w:rsid w:val="006D4DBC"/>
    <w:rsid w:val="006D5874"/>
    <w:rsid w:val="006D5E02"/>
    <w:rsid w:val="006D6355"/>
    <w:rsid w:val="006D6BBD"/>
    <w:rsid w:val="006D7936"/>
    <w:rsid w:val="006D7BE1"/>
    <w:rsid w:val="006E05D0"/>
    <w:rsid w:val="006E0CEE"/>
    <w:rsid w:val="006E1E51"/>
    <w:rsid w:val="006E2083"/>
    <w:rsid w:val="006E247B"/>
    <w:rsid w:val="006E25C8"/>
    <w:rsid w:val="006E30DD"/>
    <w:rsid w:val="006E3EB7"/>
    <w:rsid w:val="006E4D7D"/>
    <w:rsid w:val="006E5A82"/>
    <w:rsid w:val="006E5ECF"/>
    <w:rsid w:val="006E76E0"/>
    <w:rsid w:val="006E7BC3"/>
    <w:rsid w:val="006F0D04"/>
    <w:rsid w:val="006F11CE"/>
    <w:rsid w:val="006F21AA"/>
    <w:rsid w:val="006F27A7"/>
    <w:rsid w:val="006F2D69"/>
    <w:rsid w:val="006F2D7F"/>
    <w:rsid w:val="006F4043"/>
    <w:rsid w:val="006F4099"/>
    <w:rsid w:val="006F432C"/>
    <w:rsid w:val="006F4A01"/>
    <w:rsid w:val="006F4CE9"/>
    <w:rsid w:val="006F58B3"/>
    <w:rsid w:val="006F6437"/>
    <w:rsid w:val="006F6AA0"/>
    <w:rsid w:val="006F6B4C"/>
    <w:rsid w:val="006F6BA5"/>
    <w:rsid w:val="006F723F"/>
    <w:rsid w:val="006F732C"/>
    <w:rsid w:val="006F7366"/>
    <w:rsid w:val="006F78C8"/>
    <w:rsid w:val="006F7C6B"/>
    <w:rsid w:val="00700689"/>
    <w:rsid w:val="00700952"/>
    <w:rsid w:val="00701229"/>
    <w:rsid w:val="0070135A"/>
    <w:rsid w:val="00701F83"/>
    <w:rsid w:val="0070225A"/>
    <w:rsid w:val="0070248F"/>
    <w:rsid w:val="007025C6"/>
    <w:rsid w:val="007043DE"/>
    <w:rsid w:val="007045DD"/>
    <w:rsid w:val="00704F25"/>
    <w:rsid w:val="0070501F"/>
    <w:rsid w:val="007059FA"/>
    <w:rsid w:val="00705DD0"/>
    <w:rsid w:val="0070649A"/>
    <w:rsid w:val="00706D22"/>
    <w:rsid w:val="00710846"/>
    <w:rsid w:val="00711384"/>
    <w:rsid w:val="007115CA"/>
    <w:rsid w:val="00711892"/>
    <w:rsid w:val="00711A86"/>
    <w:rsid w:val="00711FA3"/>
    <w:rsid w:val="0071315C"/>
    <w:rsid w:val="007133FA"/>
    <w:rsid w:val="0071364C"/>
    <w:rsid w:val="00713ED1"/>
    <w:rsid w:val="00715908"/>
    <w:rsid w:val="00715E19"/>
    <w:rsid w:val="00715E53"/>
    <w:rsid w:val="007164F3"/>
    <w:rsid w:val="007176AD"/>
    <w:rsid w:val="007178C9"/>
    <w:rsid w:val="00720B07"/>
    <w:rsid w:val="00720B25"/>
    <w:rsid w:val="00721873"/>
    <w:rsid w:val="0072449C"/>
    <w:rsid w:val="0072583A"/>
    <w:rsid w:val="0072603C"/>
    <w:rsid w:val="00726CC1"/>
    <w:rsid w:val="007275E1"/>
    <w:rsid w:val="00727721"/>
    <w:rsid w:val="00727D22"/>
    <w:rsid w:val="00730017"/>
    <w:rsid w:val="007307C8"/>
    <w:rsid w:val="00730829"/>
    <w:rsid w:val="00730A0A"/>
    <w:rsid w:val="00730C02"/>
    <w:rsid w:val="00731217"/>
    <w:rsid w:val="00732905"/>
    <w:rsid w:val="00732D3E"/>
    <w:rsid w:val="00733063"/>
    <w:rsid w:val="007337F2"/>
    <w:rsid w:val="00733841"/>
    <w:rsid w:val="007343AC"/>
    <w:rsid w:val="00734A2C"/>
    <w:rsid w:val="00734FC5"/>
    <w:rsid w:val="00735D7B"/>
    <w:rsid w:val="007360CD"/>
    <w:rsid w:val="007364B1"/>
    <w:rsid w:val="00737AB6"/>
    <w:rsid w:val="00740082"/>
    <w:rsid w:val="00740A43"/>
    <w:rsid w:val="00740B36"/>
    <w:rsid w:val="00740ECE"/>
    <w:rsid w:val="007412DE"/>
    <w:rsid w:val="00741487"/>
    <w:rsid w:val="00742129"/>
    <w:rsid w:val="00742BBA"/>
    <w:rsid w:val="00743314"/>
    <w:rsid w:val="007434A9"/>
    <w:rsid w:val="00743A34"/>
    <w:rsid w:val="00743F0D"/>
    <w:rsid w:val="007441F7"/>
    <w:rsid w:val="00744B82"/>
    <w:rsid w:val="0074563B"/>
    <w:rsid w:val="00745B82"/>
    <w:rsid w:val="00745F7A"/>
    <w:rsid w:val="00746009"/>
    <w:rsid w:val="00746050"/>
    <w:rsid w:val="00746871"/>
    <w:rsid w:val="00746A43"/>
    <w:rsid w:val="0074768E"/>
    <w:rsid w:val="00747734"/>
    <w:rsid w:val="007479F6"/>
    <w:rsid w:val="00747A94"/>
    <w:rsid w:val="00747AA1"/>
    <w:rsid w:val="00747CFD"/>
    <w:rsid w:val="00747D6D"/>
    <w:rsid w:val="00747D95"/>
    <w:rsid w:val="007500ED"/>
    <w:rsid w:val="007502EF"/>
    <w:rsid w:val="0075069D"/>
    <w:rsid w:val="00751F16"/>
    <w:rsid w:val="007521C7"/>
    <w:rsid w:val="00753910"/>
    <w:rsid w:val="00753BB7"/>
    <w:rsid w:val="00754190"/>
    <w:rsid w:val="007546EA"/>
    <w:rsid w:val="00754B96"/>
    <w:rsid w:val="00755A88"/>
    <w:rsid w:val="00755AB1"/>
    <w:rsid w:val="00756FC5"/>
    <w:rsid w:val="0075700F"/>
    <w:rsid w:val="00757137"/>
    <w:rsid w:val="00757794"/>
    <w:rsid w:val="00757840"/>
    <w:rsid w:val="00757D4E"/>
    <w:rsid w:val="0076030F"/>
    <w:rsid w:val="007608FC"/>
    <w:rsid w:val="00760BCD"/>
    <w:rsid w:val="00760D0E"/>
    <w:rsid w:val="00762B5A"/>
    <w:rsid w:val="00763634"/>
    <w:rsid w:val="00764306"/>
    <w:rsid w:val="0076431E"/>
    <w:rsid w:val="00764324"/>
    <w:rsid w:val="00764D47"/>
    <w:rsid w:val="00764E85"/>
    <w:rsid w:val="00764F5A"/>
    <w:rsid w:val="00765240"/>
    <w:rsid w:val="007656A3"/>
    <w:rsid w:val="00765715"/>
    <w:rsid w:val="00765AC7"/>
    <w:rsid w:val="0076669D"/>
    <w:rsid w:val="00766786"/>
    <w:rsid w:val="00766F44"/>
    <w:rsid w:val="007671A2"/>
    <w:rsid w:val="007675AD"/>
    <w:rsid w:val="007677F9"/>
    <w:rsid w:val="007678AE"/>
    <w:rsid w:val="00767A92"/>
    <w:rsid w:val="00767D77"/>
    <w:rsid w:val="00770153"/>
    <w:rsid w:val="00770A26"/>
    <w:rsid w:val="0077191F"/>
    <w:rsid w:val="00771BF2"/>
    <w:rsid w:val="00771CF4"/>
    <w:rsid w:val="007726D8"/>
    <w:rsid w:val="007728BB"/>
    <w:rsid w:val="00772F32"/>
    <w:rsid w:val="0077303E"/>
    <w:rsid w:val="00773186"/>
    <w:rsid w:val="00773F5A"/>
    <w:rsid w:val="007761D7"/>
    <w:rsid w:val="00776BDE"/>
    <w:rsid w:val="00777709"/>
    <w:rsid w:val="00777DE5"/>
    <w:rsid w:val="00780060"/>
    <w:rsid w:val="00780071"/>
    <w:rsid w:val="00780315"/>
    <w:rsid w:val="00781683"/>
    <w:rsid w:val="007830D8"/>
    <w:rsid w:val="00785362"/>
    <w:rsid w:val="007859C9"/>
    <w:rsid w:val="007868AD"/>
    <w:rsid w:val="00786D51"/>
    <w:rsid w:val="00787020"/>
    <w:rsid w:val="00787D50"/>
    <w:rsid w:val="00787D97"/>
    <w:rsid w:val="0079030B"/>
    <w:rsid w:val="00790ED3"/>
    <w:rsid w:val="0079144F"/>
    <w:rsid w:val="00791953"/>
    <w:rsid w:val="0079238E"/>
    <w:rsid w:val="007923A3"/>
    <w:rsid w:val="007937D4"/>
    <w:rsid w:val="007944FF"/>
    <w:rsid w:val="00794CEC"/>
    <w:rsid w:val="007951A6"/>
    <w:rsid w:val="0079521D"/>
    <w:rsid w:val="00795AD3"/>
    <w:rsid w:val="00796364"/>
    <w:rsid w:val="00797BE0"/>
    <w:rsid w:val="007A0338"/>
    <w:rsid w:val="007A1209"/>
    <w:rsid w:val="007A1D51"/>
    <w:rsid w:val="007A29CC"/>
    <w:rsid w:val="007A2A17"/>
    <w:rsid w:val="007A2A23"/>
    <w:rsid w:val="007A3613"/>
    <w:rsid w:val="007A38D4"/>
    <w:rsid w:val="007A3C26"/>
    <w:rsid w:val="007A428C"/>
    <w:rsid w:val="007A49AD"/>
    <w:rsid w:val="007A5248"/>
    <w:rsid w:val="007A630A"/>
    <w:rsid w:val="007A655C"/>
    <w:rsid w:val="007A7646"/>
    <w:rsid w:val="007A7D16"/>
    <w:rsid w:val="007B0120"/>
    <w:rsid w:val="007B134A"/>
    <w:rsid w:val="007B2E47"/>
    <w:rsid w:val="007B3437"/>
    <w:rsid w:val="007B3840"/>
    <w:rsid w:val="007B3972"/>
    <w:rsid w:val="007B3E01"/>
    <w:rsid w:val="007B4820"/>
    <w:rsid w:val="007B4E6D"/>
    <w:rsid w:val="007B4F6F"/>
    <w:rsid w:val="007B5874"/>
    <w:rsid w:val="007B5FF7"/>
    <w:rsid w:val="007B61F5"/>
    <w:rsid w:val="007B76F0"/>
    <w:rsid w:val="007B7C35"/>
    <w:rsid w:val="007C02E5"/>
    <w:rsid w:val="007C0930"/>
    <w:rsid w:val="007C0E28"/>
    <w:rsid w:val="007C1599"/>
    <w:rsid w:val="007C194A"/>
    <w:rsid w:val="007C1D80"/>
    <w:rsid w:val="007C2194"/>
    <w:rsid w:val="007C3207"/>
    <w:rsid w:val="007C32BA"/>
    <w:rsid w:val="007C39AB"/>
    <w:rsid w:val="007C400A"/>
    <w:rsid w:val="007C404A"/>
    <w:rsid w:val="007C43B2"/>
    <w:rsid w:val="007C46B9"/>
    <w:rsid w:val="007C4826"/>
    <w:rsid w:val="007C490F"/>
    <w:rsid w:val="007C4AA3"/>
    <w:rsid w:val="007C5D5C"/>
    <w:rsid w:val="007C5F7A"/>
    <w:rsid w:val="007C64AE"/>
    <w:rsid w:val="007C65D7"/>
    <w:rsid w:val="007C7108"/>
    <w:rsid w:val="007D0F25"/>
    <w:rsid w:val="007D139D"/>
    <w:rsid w:val="007D2209"/>
    <w:rsid w:val="007D22DD"/>
    <w:rsid w:val="007D3107"/>
    <w:rsid w:val="007D3264"/>
    <w:rsid w:val="007D3873"/>
    <w:rsid w:val="007D3A3B"/>
    <w:rsid w:val="007D3D45"/>
    <w:rsid w:val="007D3E59"/>
    <w:rsid w:val="007D3F2B"/>
    <w:rsid w:val="007D47F6"/>
    <w:rsid w:val="007D48F9"/>
    <w:rsid w:val="007D4D59"/>
    <w:rsid w:val="007D53AE"/>
    <w:rsid w:val="007D5702"/>
    <w:rsid w:val="007D5A9C"/>
    <w:rsid w:val="007D612A"/>
    <w:rsid w:val="007D6173"/>
    <w:rsid w:val="007D6698"/>
    <w:rsid w:val="007D678C"/>
    <w:rsid w:val="007D79F4"/>
    <w:rsid w:val="007D7B17"/>
    <w:rsid w:val="007E0A7D"/>
    <w:rsid w:val="007E17DB"/>
    <w:rsid w:val="007E1B6F"/>
    <w:rsid w:val="007E1F30"/>
    <w:rsid w:val="007E2076"/>
    <w:rsid w:val="007E216E"/>
    <w:rsid w:val="007E2C88"/>
    <w:rsid w:val="007E3280"/>
    <w:rsid w:val="007E513A"/>
    <w:rsid w:val="007E5DEA"/>
    <w:rsid w:val="007E61EA"/>
    <w:rsid w:val="007E6B51"/>
    <w:rsid w:val="007E7D8F"/>
    <w:rsid w:val="007F0351"/>
    <w:rsid w:val="007F03E9"/>
    <w:rsid w:val="007F0C94"/>
    <w:rsid w:val="007F213F"/>
    <w:rsid w:val="007F284B"/>
    <w:rsid w:val="007F35E5"/>
    <w:rsid w:val="007F3BDD"/>
    <w:rsid w:val="007F3CC7"/>
    <w:rsid w:val="007F3CDE"/>
    <w:rsid w:val="007F42C1"/>
    <w:rsid w:val="007F470E"/>
    <w:rsid w:val="007F48D3"/>
    <w:rsid w:val="007F5DBE"/>
    <w:rsid w:val="007F7084"/>
    <w:rsid w:val="007F74ED"/>
    <w:rsid w:val="00800107"/>
    <w:rsid w:val="00800BA2"/>
    <w:rsid w:val="00801DC2"/>
    <w:rsid w:val="00802232"/>
    <w:rsid w:val="00802573"/>
    <w:rsid w:val="00802648"/>
    <w:rsid w:val="00803600"/>
    <w:rsid w:val="008038B5"/>
    <w:rsid w:val="00803B4C"/>
    <w:rsid w:val="00803EDC"/>
    <w:rsid w:val="00803F16"/>
    <w:rsid w:val="00804154"/>
    <w:rsid w:val="008043F1"/>
    <w:rsid w:val="008044DB"/>
    <w:rsid w:val="00804666"/>
    <w:rsid w:val="00804D30"/>
    <w:rsid w:val="00804E99"/>
    <w:rsid w:val="00805472"/>
    <w:rsid w:val="00805596"/>
    <w:rsid w:val="008055E6"/>
    <w:rsid w:val="00805681"/>
    <w:rsid w:val="00805902"/>
    <w:rsid w:val="00805A8D"/>
    <w:rsid w:val="0080611F"/>
    <w:rsid w:val="00807877"/>
    <w:rsid w:val="00810A48"/>
    <w:rsid w:val="00810BBC"/>
    <w:rsid w:val="00810E38"/>
    <w:rsid w:val="00810FA2"/>
    <w:rsid w:val="008115BE"/>
    <w:rsid w:val="00811842"/>
    <w:rsid w:val="008121B0"/>
    <w:rsid w:val="008122E0"/>
    <w:rsid w:val="008129A5"/>
    <w:rsid w:val="00812AD6"/>
    <w:rsid w:val="00812B99"/>
    <w:rsid w:val="00812CF5"/>
    <w:rsid w:val="008147FA"/>
    <w:rsid w:val="00814AF1"/>
    <w:rsid w:val="00815DE4"/>
    <w:rsid w:val="00815F5E"/>
    <w:rsid w:val="00815F87"/>
    <w:rsid w:val="00816C97"/>
    <w:rsid w:val="00816F39"/>
    <w:rsid w:val="00817626"/>
    <w:rsid w:val="00820155"/>
    <w:rsid w:val="0082066A"/>
    <w:rsid w:val="00821D89"/>
    <w:rsid w:val="00821DB5"/>
    <w:rsid w:val="008226E7"/>
    <w:rsid w:val="00822881"/>
    <w:rsid w:val="008236A0"/>
    <w:rsid w:val="00823751"/>
    <w:rsid w:val="008237E0"/>
    <w:rsid w:val="008238C3"/>
    <w:rsid w:val="00825324"/>
    <w:rsid w:val="00825CF7"/>
    <w:rsid w:val="00825F55"/>
    <w:rsid w:val="00825F88"/>
    <w:rsid w:val="008278A6"/>
    <w:rsid w:val="00827938"/>
    <w:rsid w:val="008306DB"/>
    <w:rsid w:val="008306FB"/>
    <w:rsid w:val="00830B2B"/>
    <w:rsid w:val="008310E8"/>
    <w:rsid w:val="0083198D"/>
    <w:rsid w:val="00832541"/>
    <w:rsid w:val="00832A21"/>
    <w:rsid w:val="008335C1"/>
    <w:rsid w:val="0083364D"/>
    <w:rsid w:val="0083437F"/>
    <w:rsid w:val="008343C7"/>
    <w:rsid w:val="00834D59"/>
    <w:rsid w:val="00834F95"/>
    <w:rsid w:val="008351E8"/>
    <w:rsid w:val="0083537F"/>
    <w:rsid w:val="00836A31"/>
    <w:rsid w:val="00836E9F"/>
    <w:rsid w:val="00840051"/>
    <w:rsid w:val="00840BE0"/>
    <w:rsid w:val="008412AC"/>
    <w:rsid w:val="008413A7"/>
    <w:rsid w:val="00841A38"/>
    <w:rsid w:val="00841B57"/>
    <w:rsid w:val="00841B77"/>
    <w:rsid w:val="00842663"/>
    <w:rsid w:val="008428AE"/>
    <w:rsid w:val="00842B06"/>
    <w:rsid w:val="0084371B"/>
    <w:rsid w:val="00844007"/>
    <w:rsid w:val="008447D4"/>
    <w:rsid w:val="0084515B"/>
    <w:rsid w:val="008453EA"/>
    <w:rsid w:val="00845D3D"/>
    <w:rsid w:val="008461BE"/>
    <w:rsid w:val="00846571"/>
    <w:rsid w:val="008465AF"/>
    <w:rsid w:val="00846A6C"/>
    <w:rsid w:val="00847F4D"/>
    <w:rsid w:val="00850E80"/>
    <w:rsid w:val="0085126E"/>
    <w:rsid w:val="00851534"/>
    <w:rsid w:val="00851A2B"/>
    <w:rsid w:val="008522FA"/>
    <w:rsid w:val="008527BD"/>
    <w:rsid w:val="00853007"/>
    <w:rsid w:val="00853695"/>
    <w:rsid w:val="00853B24"/>
    <w:rsid w:val="00853BFE"/>
    <w:rsid w:val="00854756"/>
    <w:rsid w:val="0085477C"/>
    <w:rsid w:val="00854E6B"/>
    <w:rsid w:val="008552E7"/>
    <w:rsid w:val="00856C65"/>
    <w:rsid w:val="008604A0"/>
    <w:rsid w:val="008612B7"/>
    <w:rsid w:val="0086174B"/>
    <w:rsid w:val="00862F0B"/>
    <w:rsid w:val="00863302"/>
    <w:rsid w:val="008636CF"/>
    <w:rsid w:val="008639B6"/>
    <w:rsid w:val="00863B24"/>
    <w:rsid w:val="00864268"/>
    <w:rsid w:val="00864DA3"/>
    <w:rsid w:val="008650AB"/>
    <w:rsid w:val="0086537D"/>
    <w:rsid w:val="0086662D"/>
    <w:rsid w:val="00866ECF"/>
    <w:rsid w:val="00867A10"/>
    <w:rsid w:val="00867E00"/>
    <w:rsid w:val="008700AE"/>
    <w:rsid w:val="00870118"/>
    <w:rsid w:val="00870258"/>
    <w:rsid w:val="00870C99"/>
    <w:rsid w:val="0087160E"/>
    <w:rsid w:val="00871677"/>
    <w:rsid w:val="00872192"/>
    <w:rsid w:val="0087290D"/>
    <w:rsid w:val="0087317F"/>
    <w:rsid w:val="00873AC8"/>
    <w:rsid w:val="00874BAA"/>
    <w:rsid w:val="00874E5C"/>
    <w:rsid w:val="008751EF"/>
    <w:rsid w:val="00875233"/>
    <w:rsid w:val="008752DD"/>
    <w:rsid w:val="00875906"/>
    <w:rsid w:val="00875B0D"/>
    <w:rsid w:val="00876A9B"/>
    <w:rsid w:val="00876CC5"/>
    <w:rsid w:val="008772C1"/>
    <w:rsid w:val="008773C9"/>
    <w:rsid w:val="00877B8C"/>
    <w:rsid w:val="008805BA"/>
    <w:rsid w:val="00880A9B"/>
    <w:rsid w:val="008811DC"/>
    <w:rsid w:val="00881520"/>
    <w:rsid w:val="0088310C"/>
    <w:rsid w:val="008847A9"/>
    <w:rsid w:val="00885A72"/>
    <w:rsid w:val="00886499"/>
    <w:rsid w:val="00886A39"/>
    <w:rsid w:val="00886B67"/>
    <w:rsid w:val="00886EB9"/>
    <w:rsid w:val="00887851"/>
    <w:rsid w:val="00890E35"/>
    <w:rsid w:val="008912F1"/>
    <w:rsid w:val="008917B2"/>
    <w:rsid w:val="008919E0"/>
    <w:rsid w:val="0089283B"/>
    <w:rsid w:val="00892B0A"/>
    <w:rsid w:val="008943A0"/>
    <w:rsid w:val="00894D89"/>
    <w:rsid w:val="008950CB"/>
    <w:rsid w:val="0089527B"/>
    <w:rsid w:val="00895BC1"/>
    <w:rsid w:val="00895C82"/>
    <w:rsid w:val="008962B6"/>
    <w:rsid w:val="00897030"/>
    <w:rsid w:val="00897819"/>
    <w:rsid w:val="00897D13"/>
    <w:rsid w:val="008A0B2D"/>
    <w:rsid w:val="008A145F"/>
    <w:rsid w:val="008A21CB"/>
    <w:rsid w:val="008A2AA6"/>
    <w:rsid w:val="008A44D8"/>
    <w:rsid w:val="008A4ADA"/>
    <w:rsid w:val="008A512D"/>
    <w:rsid w:val="008A523A"/>
    <w:rsid w:val="008A54B1"/>
    <w:rsid w:val="008A5A1D"/>
    <w:rsid w:val="008A5C07"/>
    <w:rsid w:val="008A6528"/>
    <w:rsid w:val="008A6844"/>
    <w:rsid w:val="008A6ABB"/>
    <w:rsid w:val="008A6AC3"/>
    <w:rsid w:val="008A7A0D"/>
    <w:rsid w:val="008A7DBB"/>
    <w:rsid w:val="008B049A"/>
    <w:rsid w:val="008B19D4"/>
    <w:rsid w:val="008B1BC7"/>
    <w:rsid w:val="008B333F"/>
    <w:rsid w:val="008B4280"/>
    <w:rsid w:val="008B477F"/>
    <w:rsid w:val="008B4A39"/>
    <w:rsid w:val="008B4CF5"/>
    <w:rsid w:val="008B5853"/>
    <w:rsid w:val="008B58A9"/>
    <w:rsid w:val="008B638B"/>
    <w:rsid w:val="008B6716"/>
    <w:rsid w:val="008B6747"/>
    <w:rsid w:val="008B6FB7"/>
    <w:rsid w:val="008B717B"/>
    <w:rsid w:val="008B7298"/>
    <w:rsid w:val="008B79D8"/>
    <w:rsid w:val="008B7C0F"/>
    <w:rsid w:val="008B7CC6"/>
    <w:rsid w:val="008B7DCA"/>
    <w:rsid w:val="008B7EEC"/>
    <w:rsid w:val="008C0071"/>
    <w:rsid w:val="008C0256"/>
    <w:rsid w:val="008C183E"/>
    <w:rsid w:val="008C27CB"/>
    <w:rsid w:val="008C3A5E"/>
    <w:rsid w:val="008C4AD5"/>
    <w:rsid w:val="008C5737"/>
    <w:rsid w:val="008C5A6F"/>
    <w:rsid w:val="008C5F07"/>
    <w:rsid w:val="008C61B9"/>
    <w:rsid w:val="008C644E"/>
    <w:rsid w:val="008C6495"/>
    <w:rsid w:val="008C717C"/>
    <w:rsid w:val="008C73B3"/>
    <w:rsid w:val="008C7B46"/>
    <w:rsid w:val="008C7D11"/>
    <w:rsid w:val="008D09E5"/>
    <w:rsid w:val="008D0FCE"/>
    <w:rsid w:val="008D2D79"/>
    <w:rsid w:val="008D2DB3"/>
    <w:rsid w:val="008D38EB"/>
    <w:rsid w:val="008D3B24"/>
    <w:rsid w:val="008D44ED"/>
    <w:rsid w:val="008D460F"/>
    <w:rsid w:val="008D46CC"/>
    <w:rsid w:val="008D4972"/>
    <w:rsid w:val="008D54FC"/>
    <w:rsid w:val="008D553D"/>
    <w:rsid w:val="008D5660"/>
    <w:rsid w:val="008D56A2"/>
    <w:rsid w:val="008D570A"/>
    <w:rsid w:val="008D5FC5"/>
    <w:rsid w:val="008D6BDB"/>
    <w:rsid w:val="008D6DD7"/>
    <w:rsid w:val="008D77A3"/>
    <w:rsid w:val="008D79F5"/>
    <w:rsid w:val="008D7EFE"/>
    <w:rsid w:val="008E02F8"/>
    <w:rsid w:val="008E07D6"/>
    <w:rsid w:val="008E1205"/>
    <w:rsid w:val="008E12D6"/>
    <w:rsid w:val="008E1520"/>
    <w:rsid w:val="008E1742"/>
    <w:rsid w:val="008E1900"/>
    <w:rsid w:val="008E2198"/>
    <w:rsid w:val="008E2680"/>
    <w:rsid w:val="008E2824"/>
    <w:rsid w:val="008E3404"/>
    <w:rsid w:val="008E3554"/>
    <w:rsid w:val="008E361B"/>
    <w:rsid w:val="008E38A8"/>
    <w:rsid w:val="008E4C15"/>
    <w:rsid w:val="008E51BD"/>
    <w:rsid w:val="008E5520"/>
    <w:rsid w:val="008E5939"/>
    <w:rsid w:val="008E5F14"/>
    <w:rsid w:val="008E62CE"/>
    <w:rsid w:val="008E632D"/>
    <w:rsid w:val="008E6376"/>
    <w:rsid w:val="008E6ECB"/>
    <w:rsid w:val="008E712D"/>
    <w:rsid w:val="008E7EA9"/>
    <w:rsid w:val="008F0B82"/>
    <w:rsid w:val="008F0F0F"/>
    <w:rsid w:val="008F2055"/>
    <w:rsid w:val="008F2751"/>
    <w:rsid w:val="008F279C"/>
    <w:rsid w:val="008F2B96"/>
    <w:rsid w:val="008F3332"/>
    <w:rsid w:val="008F3E5D"/>
    <w:rsid w:val="008F4470"/>
    <w:rsid w:val="008F49D5"/>
    <w:rsid w:val="008F50F4"/>
    <w:rsid w:val="008F5530"/>
    <w:rsid w:val="008F5C24"/>
    <w:rsid w:val="008F7196"/>
    <w:rsid w:val="008F7513"/>
    <w:rsid w:val="008F76BD"/>
    <w:rsid w:val="008F78F5"/>
    <w:rsid w:val="00900B9F"/>
    <w:rsid w:val="00901261"/>
    <w:rsid w:val="00901288"/>
    <w:rsid w:val="009019E2"/>
    <w:rsid w:val="00901C63"/>
    <w:rsid w:val="00901D4F"/>
    <w:rsid w:val="00903825"/>
    <w:rsid w:val="00904026"/>
    <w:rsid w:val="00904CAC"/>
    <w:rsid w:val="00904E2E"/>
    <w:rsid w:val="00905095"/>
    <w:rsid w:val="009051E7"/>
    <w:rsid w:val="0090531B"/>
    <w:rsid w:val="00905345"/>
    <w:rsid w:val="009071B1"/>
    <w:rsid w:val="00911329"/>
    <w:rsid w:val="00911BE9"/>
    <w:rsid w:val="00912058"/>
    <w:rsid w:val="0091282F"/>
    <w:rsid w:val="00912AFD"/>
    <w:rsid w:val="009135DE"/>
    <w:rsid w:val="009138F4"/>
    <w:rsid w:val="00914577"/>
    <w:rsid w:val="009147AD"/>
    <w:rsid w:val="00915041"/>
    <w:rsid w:val="0091556A"/>
    <w:rsid w:val="00916253"/>
    <w:rsid w:val="00916341"/>
    <w:rsid w:val="0092059E"/>
    <w:rsid w:val="00920DBA"/>
    <w:rsid w:val="009211F4"/>
    <w:rsid w:val="009215A2"/>
    <w:rsid w:val="0092183A"/>
    <w:rsid w:val="00923575"/>
    <w:rsid w:val="009245E2"/>
    <w:rsid w:val="00924EE2"/>
    <w:rsid w:val="00926021"/>
    <w:rsid w:val="009265DE"/>
    <w:rsid w:val="0092728E"/>
    <w:rsid w:val="0092738E"/>
    <w:rsid w:val="00927A44"/>
    <w:rsid w:val="00927D3E"/>
    <w:rsid w:val="00930541"/>
    <w:rsid w:val="009307C9"/>
    <w:rsid w:val="009307EC"/>
    <w:rsid w:val="00930D94"/>
    <w:rsid w:val="009311CC"/>
    <w:rsid w:val="00931B79"/>
    <w:rsid w:val="00931C77"/>
    <w:rsid w:val="0093230C"/>
    <w:rsid w:val="00932414"/>
    <w:rsid w:val="009332A9"/>
    <w:rsid w:val="009336A3"/>
    <w:rsid w:val="009337AE"/>
    <w:rsid w:val="009338A1"/>
    <w:rsid w:val="0093433D"/>
    <w:rsid w:val="009344EC"/>
    <w:rsid w:val="009356FD"/>
    <w:rsid w:val="00935732"/>
    <w:rsid w:val="00935DA6"/>
    <w:rsid w:val="009363CE"/>
    <w:rsid w:val="00936A2E"/>
    <w:rsid w:val="00936D54"/>
    <w:rsid w:val="00937C24"/>
    <w:rsid w:val="0094079B"/>
    <w:rsid w:val="00941373"/>
    <w:rsid w:val="0094147B"/>
    <w:rsid w:val="00941805"/>
    <w:rsid w:val="00941875"/>
    <w:rsid w:val="00942947"/>
    <w:rsid w:val="00942A61"/>
    <w:rsid w:val="00942DEB"/>
    <w:rsid w:val="00942F1B"/>
    <w:rsid w:val="00943798"/>
    <w:rsid w:val="00943D69"/>
    <w:rsid w:val="0094415D"/>
    <w:rsid w:val="009442FB"/>
    <w:rsid w:val="009448D4"/>
    <w:rsid w:val="0094525F"/>
    <w:rsid w:val="00945327"/>
    <w:rsid w:val="009458BD"/>
    <w:rsid w:val="00946718"/>
    <w:rsid w:val="00947A97"/>
    <w:rsid w:val="00950675"/>
    <w:rsid w:val="00951B36"/>
    <w:rsid w:val="00951DD2"/>
    <w:rsid w:val="00952B32"/>
    <w:rsid w:val="00953ABB"/>
    <w:rsid w:val="00953C9B"/>
    <w:rsid w:val="0095664A"/>
    <w:rsid w:val="00956CCE"/>
    <w:rsid w:val="009571BA"/>
    <w:rsid w:val="00957724"/>
    <w:rsid w:val="00960060"/>
    <w:rsid w:val="00960537"/>
    <w:rsid w:val="00960E88"/>
    <w:rsid w:val="009612B1"/>
    <w:rsid w:val="00961C7B"/>
    <w:rsid w:val="009627D9"/>
    <w:rsid w:val="00963677"/>
    <w:rsid w:val="009639A1"/>
    <w:rsid w:val="00963CCD"/>
    <w:rsid w:val="009642F9"/>
    <w:rsid w:val="009647EA"/>
    <w:rsid w:val="00964DE6"/>
    <w:rsid w:val="00965250"/>
    <w:rsid w:val="009653A6"/>
    <w:rsid w:val="00965A3A"/>
    <w:rsid w:val="00965B6C"/>
    <w:rsid w:val="00965FC4"/>
    <w:rsid w:val="009662F6"/>
    <w:rsid w:val="00966338"/>
    <w:rsid w:val="0096663C"/>
    <w:rsid w:val="00966D89"/>
    <w:rsid w:val="00967519"/>
    <w:rsid w:val="00967E5B"/>
    <w:rsid w:val="00970A78"/>
    <w:rsid w:val="00971808"/>
    <w:rsid w:val="00972011"/>
    <w:rsid w:val="00972353"/>
    <w:rsid w:val="009729DF"/>
    <w:rsid w:val="00972B13"/>
    <w:rsid w:val="00973B9A"/>
    <w:rsid w:val="00974A32"/>
    <w:rsid w:val="00975474"/>
    <w:rsid w:val="0097552E"/>
    <w:rsid w:val="009758F0"/>
    <w:rsid w:val="00975BE9"/>
    <w:rsid w:val="009764CD"/>
    <w:rsid w:val="009765F7"/>
    <w:rsid w:val="009777E2"/>
    <w:rsid w:val="009779E6"/>
    <w:rsid w:val="0098021F"/>
    <w:rsid w:val="009802FD"/>
    <w:rsid w:val="00981000"/>
    <w:rsid w:val="0098146A"/>
    <w:rsid w:val="0098154E"/>
    <w:rsid w:val="009816D2"/>
    <w:rsid w:val="0098194C"/>
    <w:rsid w:val="00981A5B"/>
    <w:rsid w:val="00983262"/>
    <w:rsid w:val="00983B7D"/>
    <w:rsid w:val="009846B7"/>
    <w:rsid w:val="00984EB9"/>
    <w:rsid w:val="00985611"/>
    <w:rsid w:val="009860BD"/>
    <w:rsid w:val="009861BD"/>
    <w:rsid w:val="00986F92"/>
    <w:rsid w:val="0098704F"/>
    <w:rsid w:val="0098742E"/>
    <w:rsid w:val="00987FF9"/>
    <w:rsid w:val="00990368"/>
    <w:rsid w:val="0099053A"/>
    <w:rsid w:val="00990713"/>
    <w:rsid w:val="00990C26"/>
    <w:rsid w:val="00990CDA"/>
    <w:rsid w:val="00991DC2"/>
    <w:rsid w:val="00992687"/>
    <w:rsid w:val="00993922"/>
    <w:rsid w:val="00993C94"/>
    <w:rsid w:val="00993D4A"/>
    <w:rsid w:val="009944FF"/>
    <w:rsid w:val="0099505D"/>
    <w:rsid w:val="009952D1"/>
    <w:rsid w:val="00995EC2"/>
    <w:rsid w:val="009971BB"/>
    <w:rsid w:val="009A0BBC"/>
    <w:rsid w:val="009A0E9C"/>
    <w:rsid w:val="009A1C5D"/>
    <w:rsid w:val="009A2B1B"/>
    <w:rsid w:val="009A2F22"/>
    <w:rsid w:val="009A30AC"/>
    <w:rsid w:val="009A35A7"/>
    <w:rsid w:val="009A3B4B"/>
    <w:rsid w:val="009A50B2"/>
    <w:rsid w:val="009A7B44"/>
    <w:rsid w:val="009B0F41"/>
    <w:rsid w:val="009B122B"/>
    <w:rsid w:val="009B168D"/>
    <w:rsid w:val="009B1907"/>
    <w:rsid w:val="009B1C18"/>
    <w:rsid w:val="009B2143"/>
    <w:rsid w:val="009B214F"/>
    <w:rsid w:val="009B294E"/>
    <w:rsid w:val="009B3654"/>
    <w:rsid w:val="009B4131"/>
    <w:rsid w:val="009B4923"/>
    <w:rsid w:val="009B531E"/>
    <w:rsid w:val="009B5D8E"/>
    <w:rsid w:val="009B5F16"/>
    <w:rsid w:val="009B67B8"/>
    <w:rsid w:val="009B6F79"/>
    <w:rsid w:val="009B75F4"/>
    <w:rsid w:val="009B7DD9"/>
    <w:rsid w:val="009B7E7C"/>
    <w:rsid w:val="009B7F1C"/>
    <w:rsid w:val="009C03DA"/>
    <w:rsid w:val="009C0ADA"/>
    <w:rsid w:val="009C20A4"/>
    <w:rsid w:val="009C2428"/>
    <w:rsid w:val="009C2718"/>
    <w:rsid w:val="009C2BD2"/>
    <w:rsid w:val="009C55E4"/>
    <w:rsid w:val="009C5E98"/>
    <w:rsid w:val="009C65C8"/>
    <w:rsid w:val="009C7571"/>
    <w:rsid w:val="009C78C5"/>
    <w:rsid w:val="009C7F3C"/>
    <w:rsid w:val="009CC8D5"/>
    <w:rsid w:val="009D0707"/>
    <w:rsid w:val="009D0EA6"/>
    <w:rsid w:val="009D1699"/>
    <w:rsid w:val="009D1EE4"/>
    <w:rsid w:val="009D1FDD"/>
    <w:rsid w:val="009D2AD9"/>
    <w:rsid w:val="009D390D"/>
    <w:rsid w:val="009D3C38"/>
    <w:rsid w:val="009D4858"/>
    <w:rsid w:val="009D49ED"/>
    <w:rsid w:val="009D5761"/>
    <w:rsid w:val="009D714F"/>
    <w:rsid w:val="009D7952"/>
    <w:rsid w:val="009D7A11"/>
    <w:rsid w:val="009D7BEC"/>
    <w:rsid w:val="009E0460"/>
    <w:rsid w:val="009E0F36"/>
    <w:rsid w:val="009E1115"/>
    <w:rsid w:val="009E1953"/>
    <w:rsid w:val="009E1F3C"/>
    <w:rsid w:val="009E2DF0"/>
    <w:rsid w:val="009E301A"/>
    <w:rsid w:val="009E310C"/>
    <w:rsid w:val="009E4233"/>
    <w:rsid w:val="009E460F"/>
    <w:rsid w:val="009E46B8"/>
    <w:rsid w:val="009E4FAB"/>
    <w:rsid w:val="009E53E5"/>
    <w:rsid w:val="009E593A"/>
    <w:rsid w:val="009E5B24"/>
    <w:rsid w:val="009E5DBE"/>
    <w:rsid w:val="009E5E74"/>
    <w:rsid w:val="009E7281"/>
    <w:rsid w:val="009F01B5"/>
    <w:rsid w:val="009F0232"/>
    <w:rsid w:val="009F023A"/>
    <w:rsid w:val="009F0E23"/>
    <w:rsid w:val="009F1FBA"/>
    <w:rsid w:val="009F2447"/>
    <w:rsid w:val="009F3477"/>
    <w:rsid w:val="009F3A08"/>
    <w:rsid w:val="009F3C3C"/>
    <w:rsid w:val="009F5969"/>
    <w:rsid w:val="009F5C71"/>
    <w:rsid w:val="009F603C"/>
    <w:rsid w:val="009F60AB"/>
    <w:rsid w:val="009F6350"/>
    <w:rsid w:val="009F694A"/>
    <w:rsid w:val="009F6951"/>
    <w:rsid w:val="009F6A83"/>
    <w:rsid w:val="009F6DA4"/>
    <w:rsid w:val="009F6E22"/>
    <w:rsid w:val="009F7DF5"/>
    <w:rsid w:val="00A00529"/>
    <w:rsid w:val="00A00A7B"/>
    <w:rsid w:val="00A01286"/>
    <w:rsid w:val="00A016F6"/>
    <w:rsid w:val="00A019EB"/>
    <w:rsid w:val="00A01C0A"/>
    <w:rsid w:val="00A01D63"/>
    <w:rsid w:val="00A035F8"/>
    <w:rsid w:val="00A040B8"/>
    <w:rsid w:val="00A042A3"/>
    <w:rsid w:val="00A05938"/>
    <w:rsid w:val="00A05DBE"/>
    <w:rsid w:val="00A07E83"/>
    <w:rsid w:val="00A113F8"/>
    <w:rsid w:val="00A118C0"/>
    <w:rsid w:val="00A11B75"/>
    <w:rsid w:val="00A11C0B"/>
    <w:rsid w:val="00A13343"/>
    <w:rsid w:val="00A1354B"/>
    <w:rsid w:val="00A13F5B"/>
    <w:rsid w:val="00A14622"/>
    <w:rsid w:val="00A14C07"/>
    <w:rsid w:val="00A1512C"/>
    <w:rsid w:val="00A15529"/>
    <w:rsid w:val="00A15CEC"/>
    <w:rsid w:val="00A15E92"/>
    <w:rsid w:val="00A160C6"/>
    <w:rsid w:val="00A164B8"/>
    <w:rsid w:val="00A165AE"/>
    <w:rsid w:val="00A166F9"/>
    <w:rsid w:val="00A16D9A"/>
    <w:rsid w:val="00A170DB"/>
    <w:rsid w:val="00A174ED"/>
    <w:rsid w:val="00A17FD4"/>
    <w:rsid w:val="00A208C9"/>
    <w:rsid w:val="00A21096"/>
    <w:rsid w:val="00A21381"/>
    <w:rsid w:val="00A22389"/>
    <w:rsid w:val="00A2259E"/>
    <w:rsid w:val="00A24651"/>
    <w:rsid w:val="00A247E7"/>
    <w:rsid w:val="00A248C1"/>
    <w:rsid w:val="00A24B0F"/>
    <w:rsid w:val="00A25C5A"/>
    <w:rsid w:val="00A26328"/>
    <w:rsid w:val="00A264FA"/>
    <w:rsid w:val="00A268C1"/>
    <w:rsid w:val="00A26D91"/>
    <w:rsid w:val="00A26FE7"/>
    <w:rsid w:val="00A27008"/>
    <w:rsid w:val="00A275F6"/>
    <w:rsid w:val="00A27FEA"/>
    <w:rsid w:val="00A301FB"/>
    <w:rsid w:val="00A30917"/>
    <w:rsid w:val="00A310AC"/>
    <w:rsid w:val="00A314E9"/>
    <w:rsid w:val="00A3161A"/>
    <w:rsid w:val="00A330AF"/>
    <w:rsid w:val="00A33546"/>
    <w:rsid w:val="00A35E05"/>
    <w:rsid w:val="00A367F0"/>
    <w:rsid w:val="00A36953"/>
    <w:rsid w:val="00A36E47"/>
    <w:rsid w:val="00A37682"/>
    <w:rsid w:val="00A40119"/>
    <w:rsid w:val="00A40275"/>
    <w:rsid w:val="00A41D0A"/>
    <w:rsid w:val="00A422B7"/>
    <w:rsid w:val="00A42785"/>
    <w:rsid w:val="00A42CA3"/>
    <w:rsid w:val="00A43604"/>
    <w:rsid w:val="00A44FE1"/>
    <w:rsid w:val="00A45363"/>
    <w:rsid w:val="00A4671F"/>
    <w:rsid w:val="00A4678D"/>
    <w:rsid w:val="00A469C7"/>
    <w:rsid w:val="00A46ABB"/>
    <w:rsid w:val="00A46B61"/>
    <w:rsid w:val="00A46C2E"/>
    <w:rsid w:val="00A4733D"/>
    <w:rsid w:val="00A47445"/>
    <w:rsid w:val="00A47D07"/>
    <w:rsid w:val="00A47E93"/>
    <w:rsid w:val="00A5039E"/>
    <w:rsid w:val="00A505EB"/>
    <w:rsid w:val="00A50931"/>
    <w:rsid w:val="00A51AC1"/>
    <w:rsid w:val="00A5234B"/>
    <w:rsid w:val="00A52351"/>
    <w:rsid w:val="00A528A4"/>
    <w:rsid w:val="00A5299A"/>
    <w:rsid w:val="00A52AEA"/>
    <w:rsid w:val="00A533D9"/>
    <w:rsid w:val="00A5340C"/>
    <w:rsid w:val="00A539B3"/>
    <w:rsid w:val="00A53C86"/>
    <w:rsid w:val="00A53EEF"/>
    <w:rsid w:val="00A5430D"/>
    <w:rsid w:val="00A55209"/>
    <w:rsid w:val="00A55892"/>
    <w:rsid w:val="00A5624E"/>
    <w:rsid w:val="00A56BFA"/>
    <w:rsid w:val="00A56E8E"/>
    <w:rsid w:val="00A570D9"/>
    <w:rsid w:val="00A57AC3"/>
    <w:rsid w:val="00A57E18"/>
    <w:rsid w:val="00A608AE"/>
    <w:rsid w:val="00A60A6F"/>
    <w:rsid w:val="00A60C48"/>
    <w:rsid w:val="00A60F86"/>
    <w:rsid w:val="00A61A21"/>
    <w:rsid w:val="00A61DC0"/>
    <w:rsid w:val="00A61E14"/>
    <w:rsid w:val="00A62366"/>
    <w:rsid w:val="00A62A55"/>
    <w:rsid w:val="00A6369F"/>
    <w:rsid w:val="00A63854"/>
    <w:rsid w:val="00A64AA2"/>
    <w:rsid w:val="00A64BA2"/>
    <w:rsid w:val="00A65139"/>
    <w:rsid w:val="00A65454"/>
    <w:rsid w:val="00A65780"/>
    <w:rsid w:val="00A66336"/>
    <w:rsid w:val="00A6676A"/>
    <w:rsid w:val="00A66859"/>
    <w:rsid w:val="00A669AD"/>
    <w:rsid w:val="00A66AFB"/>
    <w:rsid w:val="00A671DA"/>
    <w:rsid w:val="00A672DD"/>
    <w:rsid w:val="00A674FA"/>
    <w:rsid w:val="00A67C87"/>
    <w:rsid w:val="00A70E2F"/>
    <w:rsid w:val="00A71126"/>
    <w:rsid w:val="00A711DF"/>
    <w:rsid w:val="00A7150C"/>
    <w:rsid w:val="00A727BE"/>
    <w:rsid w:val="00A728BE"/>
    <w:rsid w:val="00A73223"/>
    <w:rsid w:val="00A74259"/>
    <w:rsid w:val="00A748FF"/>
    <w:rsid w:val="00A74F8C"/>
    <w:rsid w:val="00A754ED"/>
    <w:rsid w:val="00A7646F"/>
    <w:rsid w:val="00A76651"/>
    <w:rsid w:val="00A77A9F"/>
    <w:rsid w:val="00A77AA2"/>
    <w:rsid w:val="00A80223"/>
    <w:rsid w:val="00A80CE7"/>
    <w:rsid w:val="00A817DC"/>
    <w:rsid w:val="00A81ED4"/>
    <w:rsid w:val="00A82A05"/>
    <w:rsid w:val="00A836FF"/>
    <w:rsid w:val="00A84008"/>
    <w:rsid w:val="00A840CE"/>
    <w:rsid w:val="00A845DD"/>
    <w:rsid w:val="00A85DF9"/>
    <w:rsid w:val="00A86A9A"/>
    <w:rsid w:val="00A87A90"/>
    <w:rsid w:val="00A900F5"/>
    <w:rsid w:val="00A90568"/>
    <w:rsid w:val="00A910CE"/>
    <w:rsid w:val="00A91EC3"/>
    <w:rsid w:val="00A91FD5"/>
    <w:rsid w:val="00A927E9"/>
    <w:rsid w:val="00A93BBC"/>
    <w:rsid w:val="00A93DAE"/>
    <w:rsid w:val="00A944DE"/>
    <w:rsid w:val="00A9467D"/>
    <w:rsid w:val="00A966EA"/>
    <w:rsid w:val="00AA01F1"/>
    <w:rsid w:val="00AA024B"/>
    <w:rsid w:val="00AA062D"/>
    <w:rsid w:val="00AA1424"/>
    <w:rsid w:val="00AA1E8B"/>
    <w:rsid w:val="00AA34F5"/>
    <w:rsid w:val="00AA399B"/>
    <w:rsid w:val="00AA3C95"/>
    <w:rsid w:val="00AA4652"/>
    <w:rsid w:val="00AA46A8"/>
    <w:rsid w:val="00AA4FE6"/>
    <w:rsid w:val="00AA5AA7"/>
    <w:rsid w:val="00AA60E8"/>
    <w:rsid w:val="00AA69DC"/>
    <w:rsid w:val="00AA6D3A"/>
    <w:rsid w:val="00AA6F4C"/>
    <w:rsid w:val="00AA7054"/>
    <w:rsid w:val="00AA760D"/>
    <w:rsid w:val="00AA7A0D"/>
    <w:rsid w:val="00AB0033"/>
    <w:rsid w:val="00AB0397"/>
    <w:rsid w:val="00AB0564"/>
    <w:rsid w:val="00AB0774"/>
    <w:rsid w:val="00AB0F77"/>
    <w:rsid w:val="00AB0FF1"/>
    <w:rsid w:val="00AB191C"/>
    <w:rsid w:val="00AB1EF8"/>
    <w:rsid w:val="00AB1F3B"/>
    <w:rsid w:val="00AB3F37"/>
    <w:rsid w:val="00AB4138"/>
    <w:rsid w:val="00AB4566"/>
    <w:rsid w:val="00AB4FEF"/>
    <w:rsid w:val="00AB5BC3"/>
    <w:rsid w:val="00AB60F6"/>
    <w:rsid w:val="00AB62D2"/>
    <w:rsid w:val="00AB62D7"/>
    <w:rsid w:val="00AB6AD1"/>
    <w:rsid w:val="00AB79C1"/>
    <w:rsid w:val="00AB7AEE"/>
    <w:rsid w:val="00AC175A"/>
    <w:rsid w:val="00AC1C37"/>
    <w:rsid w:val="00AC252F"/>
    <w:rsid w:val="00AC35A5"/>
    <w:rsid w:val="00AC3663"/>
    <w:rsid w:val="00AC3EA5"/>
    <w:rsid w:val="00AC4607"/>
    <w:rsid w:val="00AC4A21"/>
    <w:rsid w:val="00AC62A1"/>
    <w:rsid w:val="00AC6619"/>
    <w:rsid w:val="00AC6BC7"/>
    <w:rsid w:val="00AC6D3B"/>
    <w:rsid w:val="00AC6E1D"/>
    <w:rsid w:val="00AC7D7A"/>
    <w:rsid w:val="00AC7EAF"/>
    <w:rsid w:val="00AD01A7"/>
    <w:rsid w:val="00AD0B61"/>
    <w:rsid w:val="00AD0B6D"/>
    <w:rsid w:val="00AD0ECA"/>
    <w:rsid w:val="00AD0ED6"/>
    <w:rsid w:val="00AD1278"/>
    <w:rsid w:val="00AD3F52"/>
    <w:rsid w:val="00AD401B"/>
    <w:rsid w:val="00AD4372"/>
    <w:rsid w:val="00AD4982"/>
    <w:rsid w:val="00AD4D63"/>
    <w:rsid w:val="00AD5F6C"/>
    <w:rsid w:val="00AD6124"/>
    <w:rsid w:val="00AD6C8E"/>
    <w:rsid w:val="00AD708E"/>
    <w:rsid w:val="00AD73B4"/>
    <w:rsid w:val="00AD783E"/>
    <w:rsid w:val="00AD7F8E"/>
    <w:rsid w:val="00AE0942"/>
    <w:rsid w:val="00AE0C29"/>
    <w:rsid w:val="00AE13CC"/>
    <w:rsid w:val="00AE13FA"/>
    <w:rsid w:val="00AE23D1"/>
    <w:rsid w:val="00AE2605"/>
    <w:rsid w:val="00AE2F5F"/>
    <w:rsid w:val="00AE364E"/>
    <w:rsid w:val="00AE39DB"/>
    <w:rsid w:val="00AE408C"/>
    <w:rsid w:val="00AE40D2"/>
    <w:rsid w:val="00AE5154"/>
    <w:rsid w:val="00AE5E0F"/>
    <w:rsid w:val="00AE6022"/>
    <w:rsid w:val="00AE6195"/>
    <w:rsid w:val="00AE6C47"/>
    <w:rsid w:val="00AE72D5"/>
    <w:rsid w:val="00AF1451"/>
    <w:rsid w:val="00AF1E16"/>
    <w:rsid w:val="00AF1FCE"/>
    <w:rsid w:val="00AF1FEF"/>
    <w:rsid w:val="00AF2F2A"/>
    <w:rsid w:val="00AF3593"/>
    <w:rsid w:val="00AF3E09"/>
    <w:rsid w:val="00AF42D6"/>
    <w:rsid w:val="00AF42FB"/>
    <w:rsid w:val="00AF4584"/>
    <w:rsid w:val="00AF4BC8"/>
    <w:rsid w:val="00AF5A85"/>
    <w:rsid w:val="00AF5CFB"/>
    <w:rsid w:val="00AF661B"/>
    <w:rsid w:val="00AF6798"/>
    <w:rsid w:val="00AF699C"/>
    <w:rsid w:val="00AF70B2"/>
    <w:rsid w:val="00AF7481"/>
    <w:rsid w:val="00AF74C4"/>
    <w:rsid w:val="00AF7D0A"/>
    <w:rsid w:val="00B01795"/>
    <w:rsid w:val="00B019A3"/>
    <w:rsid w:val="00B01A58"/>
    <w:rsid w:val="00B02503"/>
    <w:rsid w:val="00B02BC3"/>
    <w:rsid w:val="00B03B92"/>
    <w:rsid w:val="00B03F58"/>
    <w:rsid w:val="00B044F7"/>
    <w:rsid w:val="00B04592"/>
    <w:rsid w:val="00B04A30"/>
    <w:rsid w:val="00B05115"/>
    <w:rsid w:val="00B05173"/>
    <w:rsid w:val="00B055E9"/>
    <w:rsid w:val="00B068E8"/>
    <w:rsid w:val="00B06C81"/>
    <w:rsid w:val="00B075C5"/>
    <w:rsid w:val="00B076AF"/>
    <w:rsid w:val="00B0774F"/>
    <w:rsid w:val="00B102CC"/>
    <w:rsid w:val="00B1190A"/>
    <w:rsid w:val="00B120C7"/>
    <w:rsid w:val="00B121A2"/>
    <w:rsid w:val="00B12AF3"/>
    <w:rsid w:val="00B12D96"/>
    <w:rsid w:val="00B12E89"/>
    <w:rsid w:val="00B13700"/>
    <w:rsid w:val="00B1372B"/>
    <w:rsid w:val="00B13DA0"/>
    <w:rsid w:val="00B141F5"/>
    <w:rsid w:val="00B1514D"/>
    <w:rsid w:val="00B15209"/>
    <w:rsid w:val="00B155F3"/>
    <w:rsid w:val="00B15605"/>
    <w:rsid w:val="00B15A83"/>
    <w:rsid w:val="00B15E0D"/>
    <w:rsid w:val="00B166AE"/>
    <w:rsid w:val="00B174A8"/>
    <w:rsid w:val="00B17A3F"/>
    <w:rsid w:val="00B209FA"/>
    <w:rsid w:val="00B21082"/>
    <w:rsid w:val="00B21CBC"/>
    <w:rsid w:val="00B2209B"/>
    <w:rsid w:val="00B229DB"/>
    <w:rsid w:val="00B22E82"/>
    <w:rsid w:val="00B2376B"/>
    <w:rsid w:val="00B23DC0"/>
    <w:rsid w:val="00B24BB9"/>
    <w:rsid w:val="00B25989"/>
    <w:rsid w:val="00B2687B"/>
    <w:rsid w:val="00B26D93"/>
    <w:rsid w:val="00B274DB"/>
    <w:rsid w:val="00B275F6"/>
    <w:rsid w:val="00B276E7"/>
    <w:rsid w:val="00B305BE"/>
    <w:rsid w:val="00B31328"/>
    <w:rsid w:val="00B3166D"/>
    <w:rsid w:val="00B319F2"/>
    <w:rsid w:val="00B31E45"/>
    <w:rsid w:val="00B3230B"/>
    <w:rsid w:val="00B32481"/>
    <w:rsid w:val="00B32FD1"/>
    <w:rsid w:val="00B33DF4"/>
    <w:rsid w:val="00B33DFB"/>
    <w:rsid w:val="00B33F07"/>
    <w:rsid w:val="00B346C6"/>
    <w:rsid w:val="00B34AD9"/>
    <w:rsid w:val="00B352CC"/>
    <w:rsid w:val="00B35501"/>
    <w:rsid w:val="00B3551B"/>
    <w:rsid w:val="00B35A66"/>
    <w:rsid w:val="00B36F73"/>
    <w:rsid w:val="00B371DF"/>
    <w:rsid w:val="00B37810"/>
    <w:rsid w:val="00B37ED6"/>
    <w:rsid w:val="00B4007D"/>
    <w:rsid w:val="00B4024A"/>
    <w:rsid w:val="00B40A27"/>
    <w:rsid w:val="00B40B07"/>
    <w:rsid w:val="00B42CC7"/>
    <w:rsid w:val="00B4340F"/>
    <w:rsid w:val="00B436D3"/>
    <w:rsid w:val="00B43D33"/>
    <w:rsid w:val="00B44841"/>
    <w:rsid w:val="00B44A81"/>
    <w:rsid w:val="00B46A61"/>
    <w:rsid w:val="00B476DA"/>
    <w:rsid w:val="00B47D2C"/>
    <w:rsid w:val="00B5072C"/>
    <w:rsid w:val="00B5072D"/>
    <w:rsid w:val="00B5100A"/>
    <w:rsid w:val="00B5170A"/>
    <w:rsid w:val="00B521EE"/>
    <w:rsid w:val="00B52220"/>
    <w:rsid w:val="00B5228C"/>
    <w:rsid w:val="00B52A05"/>
    <w:rsid w:val="00B52FBB"/>
    <w:rsid w:val="00B53172"/>
    <w:rsid w:val="00B535E4"/>
    <w:rsid w:val="00B537F0"/>
    <w:rsid w:val="00B53B55"/>
    <w:rsid w:val="00B53C39"/>
    <w:rsid w:val="00B54355"/>
    <w:rsid w:val="00B5454F"/>
    <w:rsid w:val="00B546AB"/>
    <w:rsid w:val="00B547C4"/>
    <w:rsid w:val="00B54FD9"/>
    <w:rsid w:val="00B57299"/>
    <w:rsid w:val="00B6051C"/>
    <w:rsid w:val="00B61817"/>
    <w:rsid w:val="00B61F9A"/>
    <w:rsid w:val="00B62825"/>
    <w:rsid w:val="00B63908"/>
    <w:rsid w:val="00B639D3"/>
    <w:rsid w:val="00B64E26"/>
    <w:rsid w:val="00B6519E"/>
    <w:rsid w:val="00B654E9"/>
    <w:rsid w:val="00B657BF"/>
    <w:rsid w:val="00B66445"/>
    <w:rsid w:val="00B679E0"/>
    <w:rsid w:val="00B67EDC"/>
    <w:rsid w:val="00B70C2D"/>
    <w:rsid w:val="00B728EC"/>
    <w:rsid w:val="00B728FE"/>
    <w:rsid w:val="00B7313C"/>
    <w:rsid w:val="00B73B3B"/>
    <w:rsid w:val="00B74329"/>
    <w:rsid w:val="00B75475"/>
    <w:rsid w:val="00B75706"/>
    <w:rsid w:val="00B764CE"/>
    <w:rsid w:val="00B7691A"/>
    <w:rsid w:val="00B76BC5"/>
    <w:rsid w:val="00B76CBD"/>
    <w:rsid w:val="00B77294"/>
    <w:rsid w:val="00B80374"/>
    <w:rsid w:val="00B808AB"/>
    <w:rsid w:val="00B81517"/>
    <w:rsid w:val="00B81908"/>
    <w:rsid w:val="00B82133"/>
    <w:rsid w:val="00B82144"/>
    <w:rsid w:val="00B82288"/>
    <w:rsid w:val="00B82623"/>
    <w:rsid w:val="00B82651"/>
    <w:rsid w:val="00B83A4E"/>
    <w:rsid w:val="00B8447E"/>
    <w:rsid w:val="00B84F30"/>
    <w:rsid w:val="00B85581"/>
    <w:rsid w:val="00B877EE"/>
    <w:rsid w:val="00B87B91"/>
    <w:rsid w:val="00B87DDA"/>
    <w:rsid w:val="00B91B1C"/>
    <w:rsid w:val="00B92A63"/>
    <w:rsid w:val="00B9316E"/>
    <w:rsid w:val="00B94A92"/>
    <w:rsid w:val="00B94C59"/>
    <w:rsid w:val="00B94F2C"/>
    <w:rsid w:val="00B95537"/>
    <w:rsid w:val="00B95EB8"/>
    <w:rsid w:val="00B96449"/>
    <w:rsid w:val="00B96592"/>
    <w:rsid w:val="00B965DF"/>
    <w:rsid w:val="00B96CC7"/>
    <w:rsid w:val="00B974AF"/>
    <w:rsid w:val="00B9755A"/>
    <w:rsid w:val="00B979C9"/>
    <w:rsid w:val="00BA076D"/>
    <w:rsid w:val="00BA203F"/>
    <w:rsid w:val="00BA2BE8"/>
    <w:rsid w:val="00BA2CFC"/>
    <w:rsid w:val="00BA2F6B"/>
    <w:rsid w:val="00BA3442"/>
    <w:rsid w:val="00BA388A"/>
    <w:rsid w:val="00BA38A4"/>
    <w:rsid w:val="00BA3B63"/>
    <w:rsid w:val="00BA4A04"/>
    <w:rsid w:val="00BA5007"/>
    <w:rsid w:val="00BA59A8"/>
    <w:rsid w:val="00BA6414"/>
    <w:rsid w:val="00BA698C"/>
    <w:rsid w:val="00BA6CCE"/>
    <w:rsid w:val="00BB05F4"/>
    <w:rsid w:val="00BB0D5F"/>
    <w:rsid w:val="00BB0F70"/>
    <w:rsid w:val="00BB1ECE"/>
    <w:rsid w:val="00BB2068"/>
    <w:rsid w:val="00BB2621"/>
    <w:rsid w:val="00BB264C"/>
    <w:rsid w:val="00BB390B"/>
    <w:rsid w:val="00BB4F45"/>
    <w:rsid w:val="00BB522A"/>
    <w:rsid w:val="00BB5300"/>
    <w:rsid w:val="00BB5E7A"/>
    <w:rsid w:val="00BB6683"/>
    <w:rsid w:val="00BB6D8F"/>
    <w:rsid w:val="00BC1159"/>
    <w:rsid w:val="00BC1B44"/>
    <w:rsid w:val="00BC296C"/>
    <w:rsid w:val="00BC3337"/>
    <w:rsid w:val="00BC3A0B"/>
    <w:rsid w:val="00BC44B5"/>
    <w:rsid w:val="00BC4538"/>
    <w:rsid w:val="00BC4761"/>
    <w:rsid w:val="00BC4C3F"/>
    <w:rsid w:val="00BC5056"/>
    <w:rsid w:val="00BC5698"/>
    <w:rsid w:val="00BC5C8C"/>
    <w:rsid w:val="00BC6B8F"/>
    <w:rsid w:val="00BC6E8F"/>
    <w:rsid w:val="00BC751D"/>
    <w:rsid w:val="00BD0E96"/>
    <w:rsid w:val="00BD11C0"/>
    <w:rsid w:val="00BD1332"/>
    <w:rsid w:val="00BD1C64"/>
    <w:rsid w:val="00BD2006"/>
    <w:rsid w:val="00BD2AEB"/>
    <w:rsid w:val="00BD2B29"/>
    <w:rsid w:val="00BD4492"/>
    <w:rsid w:val="00BD4E32"/>
    <w:rsid w:val="00BD52FD"/>
    <w:rsid w:val="00BD5EAB"/>
    <w:rsid w:val="00BD5F85"/>
    <w:rsid w:val="00BD6164"/>
    <w:rsid w:val="00BD641D"/>
    <w:rsid w:val="00BD7BEB"/>
    <w:rsid w:val="00BD7F76"/>
    <w:rsid w:val="00BD7FE6"/>
    <w:rsid w:val="00BE0D89"/>
    <w:rsid w:val="00BE13C4"/>
    <w:rsid w:val="00BE275B"/>
    <w:rsid w:val="00BE30DB"/>
    <w:rsid w:val="00BE36EA"/>
    <w:rsid w:val="00BE3A06"/>
    <w:rsid w:val="00BE3E6A"/>
    <w:rsid w:val="00BE49B7"/>
    <w:rsid w:val="00BE6335"/>
    <w:rsid w:val="00BE65DC"/>
    <w:rsid w:val="00BE6679"/>
    <w:rsid w:val="00BE6E43"/>
    <w:rsid w:val="00BE7BC9"/>
    <w:rsid w:val="00BF019E"/>
    <w:rsid w:val="00BF0618"/>
    <w:rsid w:val="00BF0AA7"/>
    <w:rsid w:val="00BF0E4A"/>
    <w:rsid w:val="00BF15FF"/>
    <w:rsid w:val="00BF1D97"/>
    <w:rsid w:val="00BF1DD8"/>
    <w:rsid w:val="00BF2551"/>
    <w:rsid w:val="00BF2A72"/>
    <w:rsid w:val="00BF3AFB"/>
    <w:rsid w:val="00BF43B8"/>
    <w:rsid w:val="00BF4808"/>
    <w:rsid w:val="00BF4A0D"/>
    <w:rsid w:val="00BF52A1"/>
    <w:rsid w:val="00BF5730"/>
    <w:rsid w:val="00BF63B9"/>
    <w:rsid w:val="00BF63F3"/>
    <w:rsid w:val="00BF6574"/>
    <w:rsid w:val="00BF74B8"/>
    <w:rsid w:val="00BF7B80"/>
    <w:rsid w:val="00BF7D6A"/>
    <w:rsid w:val="00C0159B"/>
    <w:rsid w:val="00C01C0B"/>
    <w:rsid w:val="00C01E15"/>
    <w:rsid w:val="00C0272D"/>
    <w:rsid w:val="00C0313A"/>
    <w:rsid w:val="00C0324B"/>
    <w:rsid w:val="00C03B23"/>
    <w:rsid w:val="00C03F36"/>
    <w:rsid w:val="00C04A01"/>
    <w:rsid w:val="00C051DB"/>
    <w:rsid w:val="00C05222"/>
    <w:rsid w:val="00C05882"/>
    <w:rsid w:val="00C06DCD"/>
    <w:rsid w:val="00C07286"/>
    <w:rsid w:val="00C07A0B"/>
    <w:rsid w:val="00C07BBF"/>
    <w:rsid w:val="00C107E1"/>
    <w:rsid w:val="00C1093F"/>
    <w:rsid w:val="00C10B8D"/>
    <w:rsid w:val="00C10FC7"/>
    <w:rsid w:val="00C1189D"/>
    <w:rsid w:val="00C12BF5"/>
    <w:rsid w:val="00C12C08"/>
    <w:rsid w:val="00C131B2"/>
    <w:rsid w:val="00C1330E"/>
    <w:rsid w:val="00C13870"/>
    <w:rsid w:val="00C13E9B"/>
    <w:rsid w:val="00C13ECE"/>
    <w:rsid w:val="00C13EDE"/>
    <w:rsid w:val="00C14947"/>
    <w:rsid w:val="00C1565A"/>
    <w:rsid w:val="00C156F0"/>
    <w:rsid w:val="00C159D5"/>
    <w:rsid w:val="00C15AF6"/>
    <w:rsid w:val="00C1638F"/>
    <w:rsid w:val="00C163FB"/>
    <w:rsid w:val="00C17B57"/>
    <w:rsid w:val="00C17FE6"/>
    <w:rsid w:val="00C2007A"/>
    <w:rsid w:val="00C208E2"/>
    <w:rsid w:val="00C220D6"/>
    <w:rsid w:val="00C223EE"/>
    <w:rsid w:val="00C23218"/>
    <w:rsid w:val="00C235CD"/>
    <w:rsid w:val="00C23BBD"/>
    <w:rsid w:val="00C23E40"/>
    <w:rsid w:val="00C24D78"/>
    <w:rsid w:val="00C253EA"/>
    <w:rsid w:val="00C25791"/>
    <w:rsid w:val="00C261D9"/>
    <w:rsid w:val="00C263FE"/>
    <w:rsid w:val="00C26AB8"/>
    <w:rsid w:val="00C26DAD"/>
    <w:rsid w:val="00C26E51"/>
    <w:rsid w:val="00C27E43"/>
    <w:rsid w:val="00C2902F"/>
    <w:rsid w:val="00C305A1"/>
    <w:rsid w:val="00C3070D"/>
    <w:rsid w:val="00C30C7E"/>
    <w:rsid w:val="00C313E8"/>
    <w:rsid w:val="00C315BD"/>
    <w:rsid w:val="00C316A8"/>
    <w:rsid w:val="00C332E8"/>
    <w:rsid w:val="00C33592"/>
    <w:rsid w:val="00C33709"/>
    <w:rsid w:val="00C33721"/>
    <w:rsid w:val="00C339F7"/>
    <w:rsid w:val="00C3425F"/>
    <w:rsid w:val="00C34340"/>
    <w:rsid w:val="00C3567C"/>
    <w:rsid w:val="00C36E32"/>
    <w:rsid w:val="00C37403"/>
    <w:rsid w:val="00C379E5"/>
    <w:rsid w:val="00C37C3C"/>
    <w:rsid w:val="00C37CA9"/>
    <w:rsid w:val="00C37F5F"/>
    <w:rsid w:val="00C40414"/>
    <w:rsid w:val="00C404CA"/>
    <w:rsid w:val="00C40A4D"/>
    <w:rsid w:val="00C42397"/>
    <w:rsid w:val="00C42C1B"/>
    <w:rsid w:val="00C42C31"/>
    <w:rsid w:val="00C42FE4"/>
    <w:rsid w:val="00C43828"/>
    <w:rsid w:val="00C43972"/>
    <w:rsid w:val="00C43E38"/>
    <w:rsid w:val="00C4511C"/>
    <w:rsid w:val="00C45150"/>
    <w:rsid w:val="00C45882"/>
    <w:rsid w:val="00C45B37"/>
    <w:rsid w:val="00C4668C"/>
    <w:rsid w:val="00C46F44"/>
    <w:rsid w:val="00C4725B"/>
    <w:rsid w:val="00C47AE3"/>
    <w:rsid w:val="00C47B98"/>
    <w:rsid w:val="00C500AE"/>
    <w:rsid w:val="00C508EB"/>
    <w:rsid w:val="00C50AB3"/>
    <w:rsid w:val="00C50B86"/>
    <w:rsid w:val="00C5175D"/>
    <w:rsid w:val="00C51C94"/>
    <w:rsid w:val="00C51CC3"/>
    <w:rsid w:val="00C522F3"/>
    <w:rsid w:val="00C529BD"/>
    <w:rsid w:val="00C52B58"/>
    <w:rsid w:val="00C53072"/>
    <w:rsid w:val="00C55882"/>
    <w:rsid w:val="00C560F7"/>
    <w:rsid w:val="00C56995"/>
    <w:rsid w:val="00C56C3A"/>
    <w:rsid w:val="00C577E7"/>
    <w:rsid w:val="00C578C9"/>
    <w:rsid w:val="00C57F2B"/>
    <w:rsid w:val="00C609CD"/>
    <w:rsid w:val="00C618EE"/>
    <w:rsid w:val="00C61E84"/>
    <w:rsid w:val="00C61F48"/>
    <w:rsid w:val="00C62296"/>
    <w:rsid w:val="00C623AF"/>
    <w:rsid w:val="00C6243B"/>
    <w:rsid w:val="00C62E2B"/>
    <w:rsid w:val="00C63878"/>
    <w:rsid w:val="00C63E28"/>
    <w:rsid w:val="00C64588"/>
    <w:rsid w:val="00C648AE"/>
    <w:rsid w:val="00C64D21"/>
    <w:rsid w:val="00C64E34"/>
    <w:rsid w:val="00C65F71"/>
    <w:rsid w:val="00C66884"/>
    <w:rsid w:val="00C670ED"/>
    <w:rsid w:val="00C67392"/>
    <w:rsid w:val="00C67489"/>
    <w:rsid w:val="00C675F1"/>
    <w:rsid w:val="00C678E4"/>
    <w:rsid w:val="00C67938"/>
    <w:rsid w:val="00C67EB3"/>
    <w:rsid w:val="00C710E1"/>
    <w:rsid w:val="00C713D9"/>
    <w:rsid w:val="00C71695"/>
    <w:rsid w:val="00C71A5A"/>
    <w:rsid w:val="00C71D8C"/>
    <w:rsid w:val="00C71EA9"/>
    <w:rsid w:val="00C72580"/>
    <w:rsid w:val="00C7323F"/>
    <w:rsid w:val="00C74924"/>
    <w:rsid w:val="00C7532E"/>
    <w:rsid w:val="00C75CAA"/>
    <w:rsid w:val="00C75F52"/>
    <w:rsid w:val="00C76555"/>
    <w:rsid w:val="00C818B0"/>
    <w:rsid w:val="00C824C5"/>
    <w:rsid w:val="00C82C1E"/>
    <w:rsid w:val="00C83051"/>
    <w:rsid w:val="00C840D1"/>
    <w:rsid w:val="00C84785"/>
    <w:rsid w:val="00C848F2"/>
    <w:rsid w:val="00C848FC"/>
    <w:rsid w:val="00C85653"/>
    <w:rsid w:val="00C8571B"/>
    <w:rsid w:val="00C86518"/>
    <w:rsid w:val="00C876E8"/>
    <w:rsid w:val="00C87ABA"/>
    <w:rsid w:val="00C9073B"/>
    <w:rsid w:val="00C913FE"/>
    <w:rsid w:val="00C91EDA"/>
    <w:rsid w:val="00C91FA4"/>
    <w:rsid w:val="00C927C2"/>
    <w:rsid w:val="00C928FC"/>
    <w:rsid w:val="00C92D21"/>
    <w:rsid w:val="00C9307B"/>
    <w:rsid w:val="00C93EAE"/>
    <w:rsid w:val="00C943AB"/>
    <w:rsid w:val="00C94563"/>
    <w:rsid w:val="00C945FD"/>
    <w:rsid w:val="00C9536D"/>
    <w:rsid w:val="00C96719"/>
    <w:rsid w:val="00C96F1C"/>
    <w:rsid w:val="00C97DAE"/>
    <w:rsid w:val="00C97DD8"/>
    <w:rsid w:val="00CA07DF"/>
    <w:rsid w:val="00CA0D30"/>
    <w:rsid w:val="00CA0DF2"/>
    <w:rsid w:val="00CA125E"/>
    <w:rsid w:val="00CA1895"/>
    <w:rsid w:val="00CA1941"/>
    <w:rsid w:val="00CA2A4C"/>
    <w:rsid w:val="00CA4680"/>
    <w:rsid w:val="00CA48AF"/>
    <w:rsid w:val="00CA50AA"/>
    <w:rsid w:val="00CA5D3E"/>
    <w:rsid w:val="00CA5F29"/>
    <w:rsid w:val="00CA7387"/>
    <w:rsid w:val="00CAA2E6"/>
    <w:rsid w:val="00CB05D3"/>
    <w:rsid w:val="00CB17DB"/>
    <w:rsid w:val="00CB1B21"/>
    <w:rsid w:val="00CB3409"/>
    <w:rsid w:val="00CB5342"/>
    <w:rsid w:val="00CB61AB"/>
    <w:rsid w:val="00CB6353"/>
    <w:rsid w:val="00CB660C"/>
    <w:rsid w:val="00CB7546"/>
    <w:rsid w:val="00CB7D63"/>
    <w:rsid w:val="00CC09B4"/>
    <w:rsid w:val="00CC09DF"/>
    <w:rsid w:val="00CC0B5C"/>
    <w:rsid w:val="00CC136C"/>
    <w:rsid w:val="00CC2259"/>
    <w:rsid w:val="00CC2337"/>
    <w:rsid w:val="00CC2711"/>
    <w:rsid w:val="00CC3081"/>
    <w:rsid w:val="00CC3969"/>
    <w:rsid w:val="00CC3EF4"/>
    <w:rsid w:val="00CC43A2"/>
    <w:rsid w:val="00CC4451"/>
    <w:rsid w:val="00CC4764"/>
    <w:rsid w:val="00CC6188"/>
    <w:rsid w:val="00CC6216"/>
    <w:rsid w:val="00CC6885"/>
    <w:rsid w:val="00CC7053"/>
    <w:rsid w:val="00CC7F31"/>
    <w:rsid w:val="00CD0358"/>
    <w:rsid w:val="00CD0361"/>
    <w:rsid w:val="00CD04DD"/>
    <w:rsid w:val="00CD0728"/>
    <w:rsid w:val="00CD1876"/>
    <w:rsid w:val="00CD209C"/>
    <w:rsid w:val="00CD32B2"/>
    <w:rsid w:val="00CD404A"/>
    <w:rsid w:val="00CD4712"/>
    <w:rsid w:val="00CD4D23"/>
    <w:rsid w:val="00CD545E"/>
    <w:rsid w:val="00CD5C8B"/>
    <w:rsid w:val="00CD6536"/>
    <w:rsid w:val="00CD6778"/>
    <w:rsid w:val="00CD6B1C"/>
    <w:rsid w:val="00CD7231"/>
    <w:rsid w:val="00CD7933"/>
    <w:rsid w:val="00CE0A7D"/>
    <w:rsid w:val="00CE158C"/>
    <w:rsid w:val="00CE1942"/>
    <w:rsid w:val="00CE24F8"/>
    <w:rsid w:val="00CE296E"/>
    <w:rsid w:val="00CE2EC0"/>
    <w:rsid w:val="00CE3018"/>
    <w:rsid w:val="00CE3D7E"/>
    <w:rsid w:val="00CE43A4"/>
    <w:rsid w:val="00CE50F7"/>
    <w:rsid w:val="00CE5D13"/>
    <w:rsid w:val="00CE6065"/>
    <w:rsid w:val="00CE618E"/>
    <w:rsid w:val="00CE7420"/>
    <w:rsid w:val="00CE7B36"/>
    <w:rsid w:val="00CE7D6A"/>
    <w:rsid w:val="00CF01FA"/>
    <w:rsid w:val="00CF0CA7"/>
    <w:rsid w:val="00CF119D"/>
    <w:rsid w:val="00CF11F6"/>
    <w:rsid w:val="00CF136C"/>
    <w:rsid w:val="00CF1635"/>
    <w:rsid w:val="00CF2750"/>
    <w:rsid w:val="00CF2A66"/>
    <w:rsid w:val="00CF3263"/>
    <w:rsid w:val="00CF3734"/>
    <w:rsid w:val="00CF3AED"/>
    <w:rsid w:val="00CF40A3"/>
    <w:rsid w:val="00CF4E48"/>
    <w:rsid w:val="00CF4FE9"/>
    <w:rsid w:val="00CF51FE"/>
    <w:rsid w:val="00CF5404"/>
    <w:rsid w:val="00CF5571"/>
    <w:rsid w:val="00CF5FC3"/>
    <w:rsid w:val="00CF70CE"/>
    <w:rsid w:val="00CF760D"/>
    <w:rsid w:val="00CF7A71"/>
    <w:rsid w:val="00D0012B"/>
    <w:rsid w:val="00D00A94"/>
    <w:rsid w:val="00D00B4F"/>
    <w:rsid w:val="00D01E00"/>
    <w:rsid w:val="00D02147"/>
    <w:rsid w:val="00D021C0"/>
    <w:rsid w:val="00D02978"/>
    <w:rsid w:val="00D03155"/>
    <w:rsid w:val="00D0498A"/>
    <w:rsid w:val="00D058DC"/>
    <w:rsid w:val="00D060F2"/>
    <w:rsid w:val="00D062BC"/>
    <w:rsid w:val="00D06517"/>
    <w:rsid w:val="00D0684E"/>
    <w:rsid w:val="00D070A7"/>
    <w:rsid w:val="00D075DD"/>
    <w:rsid w:val="00D076A6"/>
    <w:rsid w:val="00D076F8"/>
    <w:rsid w:val="00D07D7C"/>
    <w:rsid w:val="00D104EF"/>
    <w:rsid w:val="00D11BE3"/>
    <w:rsid w:val="00D11F74"/>
    <w:rsid w:val="00D121D0"/>
    <w:rsid w:val="00D126E3"/>
    <w:rsid w:val="00D127D5"/>
    <w:rsid w:val="00D12A94"/>
    <w:rsid w:val="00D12FFD"/>
    <w:rsid w:val="00D13442"/>
    <w:rsid w:val="00D135C6"/>
    <w:rsid w:val="00D13AA7"/>
    <w:rsid w:val="00D13BCA"/>
    <w:rsid w:val="00D13EE8"/>
    <w:rsid w:val="00D141C4"/>
    <w:rsid w:val="00D15120"/>
    <w:rsid w:val="00D153E1"/>
    <w:rsid w:val="00D15521"/>
    <w:rsid w:val="00D1583F"/>
    <w:rsid w:val="00D15892"/>
    <w:rsid w:val="00D1591A"/>
    <w:rsid w:val="00D159DB"/>
    <w:rsid w:val="00D1627E"/>
    <w:rsid w:val="00D17941"/>
    <w:rsid w:val="00D17D02"/>
    <w:rsid w:val="00D20EEA"/>
    <w:rsid w:val="00D219A0"/>
    <w:rsid w:val="00D2213C"/>
    <w:rsid w:val="00D2268F"/>
    <w:rsid w:val="00D23AD3"/>
    <w:rsid w:val="00D23E46"/>
    <w:rsid w:val="00D23ED3"/>
    <w:rsid w:val="00D24DF4"/>
    <w:rsid w:val="00D26636"/>
    <w:rsid w:val="00D26731"/>
    <w:rsid w:val="00D2725D"/>
    <w:rsid w:val="00D2732E"/>
    <w:rsid w:val="00D27F76"/>
    <w:rsid w:val="00D30310"/>
    <w:rsid w:val="00D313EC"/>
    <w:rsid w:val="00D318AC"/>
    <w:rsid w:val="00D31E54"/>
    <w:rsid w:val="00D32855"/>
    <w:rsid w:val="00D33616"/>
    <w:rsid w:val="00D33AC8"/>
    <w:rsid w:val="00D3409A"/>
    <w:rsid w:val="00D342CA"/>
    <w:rsid w:val="00D356B4"/>
    <w:rsid w:val="00D3583E"/>
    <w:rsid w:val="00D35EFF"/>
    <w:rsid w:val="00D37CEA"/>
    <w:rsid w:val="00D4069F"/>
    <w:rsid w:val="00D40F10"/>
    <w:rsid w:val="00D41618"/>
    <w:rsid w:val="00D42BC0"/>
    <w:rsid w:val="00D434DA"/>
    <w:rsid w:val="00D438BE"/>
    <w:rsid w:val="00D445F6"/>
    <w:rsid w:val="00D44918"/>
    <w:rsid w:val="00D44A3B"/>
    <w:rsid w:val="00D44BAA"/>
    <w:rsid w:val="00D44F6A"/>
    <w:rsid w:val="00D453EF"/>
    <w:rsid w:val="00D458A0"/>
    <w:rsid w:val="00D45AAE"/>
    <w:rsid w:val="00D45B0C"/>
    <w:rsid w:val="00D460E1"/>
    <w:rsid w:val="00D472E5"/>
    <w:rsid w:val="00D474B0"/>
    <w:rsid w:val="00D4777B"/>
    <w:rsid w:val="00D505C7"/>
    <w:rsid w:val="00D508C6"/>
    <w:rsid w:val="00D50F5B"/>
    <w:rsid w:val="00D512E4"/>
    <w:rsid w:val="00D51320"/>
    <w:rsid w:val="00D51BE1"/>
    <w:rsid w:val="00D53002"/>
    <w:rsid w:val="00D535A6"/>
    <w:rsid w:val="00D53B0A"/>
    <w:rsid w:val="00D53CEB"/>
    <w:rsid w:val="00D54E56"/>
    <w:rsid w:val="00D5501A"/>
    <w:rsid w:val="00D55DCF"/>
    <w:rsid w:val="00D5684F"/>
    <w:rsid w:val="00D57A15"/>
    <w:rsid w:val="00D60000"/>
    <w:rsid w:val="00D60757"/>
    <w:rsid w:val="00D6077D"/>
    <w:rsid w:val="00D61051"/>
    <w:rsid w:val="00D62233"/>
    <w:rsid w:val="00D62496"/>
    <w:rsid w:val="00D6288A"/>
    <w:rsid w:val="00D63029"/>
    <w:rsid w:val="00D63031"/>
    <w:rsid w:val="00D63AE0"/>
    <w:rsid w:val="00D649BE"/>
    <w:rsid w:val="00D64A1B"/>
    <w:rsid w:val="00D650B9"/>
    <w:rsid w:val="00D65B67"/>
    <w:rsid w:val="00D66405"/>
    <w:rsid w:val="00D66690"/>
    <w:rsid w:val="00D667E0"/>
    <w:rsid w:val="00D66D9D"/>
    <w:rsid w:val="00D672E0"/>
    <w:rsid w:val="00D677E9"/>
    <w:rsid w:val="00D67B4D"/>
    <w:rsid w:val="00D67BD8"/>
    <w:rsid w:val="00D67E2D"/>
    <w:rsid w:val="00D67E65"/>
    <w:rsid w:val="00D70484"/>
    <w:rsid w:val="00D70687"/>
    <w:rsid w:val="00D70F0D"/>
    <w:rsid w:val="00D71103"/>
    <w:rsid w:val="00D71624"/>
    <w:rsid w:val="00D71B9B"/>
    <w:rsid w:val="00D71E23"/>
    <w:rsid w:val="00D721CC"/>
    <w:rsid w:val="00D72851"/>
    <w:rsid w:val="00D72CE2"/>
    <w:rsid w:val="00D73482"/>
    <w:rsid w:val="00D744FF"/>
    <w:rsid w:val="00D751A6"/>
    <w:rsid w:val="00D752C1"/>
    <w:rsid w:val="00D77240"/>
    <w:rsid w:val="00D7740F"/>
    <w:rsid w:val="00D7753B"/>
    <w:rsid w:val="00D80F99"/>
    <w:rsid w:val="00D8126F"/>
    <w:rsid w:val="00D81A39"/>
    <w:rsid w:val="00D820D0"/>
    <w:rsid w:val="00D82B5D"/>
    <w:rsid w:val="00D83C42"/>
    <w:rsid w:val="00D84243"/>
    <w:rsid w:val="00D84764"/>
    <w:rsid w:val="00D84A54"/>
    <w:rsid w:val="00D84C0E"/>
    <w:rsid w:val="00D8549B"/>
    <w:rsid w:val="00D855CA"/>
    <w:rsid w:val="00D85A59"/>
    <w:rsid w:val="00D86F07"/>
    <w:rsid w:val="00D87918"/>
    <w:rsid w:val="00D87C81"/>
    <w:rsid w:val="00D90CF7"/>
    <w:rsid w:val="00D92756"/>
    <w:rsid w:val="00D92861"/>
    <w:rsid w:val="00D92C3E"/>
    <w:rsid w:val="00D93FF4"/>
    <w:rsid w:val="00D940FD"/>
    <w:rsid w:val="00D95DBF"/>
    <w:rsid w:val="00D95E13"/>
    <w:rsid w:val="00D9627D"/>
    <w:rsid w:val="00D96BEB"/>
    <w:rsid w:val="00D96F95"/>
    <w:rsid w:val="00D96FA9"/>
    <w:rsid w:val="00D97F01"/>
    <w:rsid w:val="00DA00C1"/>
    <w:rsid w:val="00DA03B7"/>
    <w:rsid w:val="00DA07D2"/>
    <w:rsid w:val="00DA08F4"/>
    <w:rsid w:val="00DA0FC5"/>
    <w:rsid w:val="00DA1CFD"/>
    <w:rsid w:val="00DA2C8A"/>
    <w:rsid w:val="00DA3C98"/>
    <w:rsid w:val="00DA45CF"/>
    <w:rsid w:val="00DA476C"/>
    <w:rsid w:val="00DA5978"/>
    <w:rsid w:val="00DA68B9"/>
    <w:rsid w:val="00DA6E65"/>
    <w:rsid w:val="00DA70B7"/>
    <w:rsid w:val="00DA7945"/>
    <w:rsid w:val="00DA7C1B"/>
    <w:rsid w:val="00DB1F78"/>
    <w:rsid w:val="00DB2217"/>
    <w:rsid w:val="00DB3C7F"/>
    <w:rsid w:val="00DB51A2"/>
    <w:rsid w:val="00DB6A1B"/>
    <w:rsid w:val="00DB6A62"/>
    <w:rsid w:val="00DB6CD7"/>
    <w:rsid w:val="00DB7743"/>
    <w:rsid w:val="00DC0488"/>
    <w:rsid w:val="00DC1772"/>
    <w:rsid w:val="00DC26FB"/>
    <w:rsid w:val="00DC3224"/>
    <w:rsid w:val="00DC352B"/>
    <w:rsid w:val="00DC397E"/>
    <w:rsid w:val="00DC43A1"/>
    <w:rsid w:val="00DC4618"/>
    <w:rsid w:val="00DC4F27"/>
    <w:rsid w:val="00DC507C"/>
    <w:rsid w:val="00DC52A6"/>
    <w:rsid w:val="00DC582D"/>
    <w:rsid w:val="00DC5ECD"/>
    <w:rsid w:val="00DC681D"/>
    <w:rsid w:val="00DD0436"/>
    <w:rsid w:val="00DD0EF2"/>
    <w:rsid w:val="00DD1047"/>
    <w:rsid w:val="00DD110F"/>
    <w:rsid w:val="00DD1401"/>
    <w:rsid w:val="00DD1575"/>
    <w:rsid w:val="00DD2063"/>
    <w:rsid w:val="00DD2833"/>
    <w:rsid w:val="00DD2B67"/>
    <w:rsid w:val="00DD2C1E"/>
    <w:rsid w:val="00DD3622"/>
    <w:rsid w:val="00DD371F"/>
    <w:rsid w:val="00DD3D5E"/>
    <w:rsid w:val="00DD40B9"/>
    <w:rsid w:val="00DD4188"/>
    <w:rsid w:val="00DD41F6"/>
    <w:rsid w:val="00DD472E"/>
    <w:rsid w:val="00DD484D"/>
    <w:rsid w:val="00DD56C7"/>
    <w:rsid w:val="00DD67A3"/>
    <w:rsid w:val="00DD7275"/>
    <w:rsid w:val="00DD7707"/>
    <w:rsid w:val="00DD77C3"/>
    <w:rsid w:val="00DE066E"/>
    <w:rsid w:val="00DE0759"/>
    <w:rsid w:val="00DE0836"/>
    <w:rsid w:val="00DE0B11"/>
    <w:rsid w:val="00DE0B4E"/>
    <w:rsid w:val="00DE174D"/>
    <w:rsid w:val="00DE17CE"/>
    <w:rsid w:val="00DE1CDC"/>
    <w:rsid w:val="00DE2188"/>
    <w:rsid w:val="00DE2422"/>
    <w:rsid w:val="00DE3371"/>
    <w:rsid w:val="00DE3598"/>
    <w:rsid w:val="00DE4C4D"/>
    <w:rsid w:val="00DE5227"/>
    <w:rsid w:val="00DE576C"/>
    <w:rsid w:val="00DE60DF"/>
    <w:rsid w:val="00DE68CC"/>
    <w:rsid w:val="00DE6B72"/>
    <w:rsid w:val="00DE6EA2"/>
    <w:rsid w:val="00DF064D"/>
    <w:rsid w:val="00DF0EBB"/>
    <w:rsid w:val="00DF0FD8"/>
    <w:rsid w:val="00DF1AF4"/>
    <w:rsid w:val="00DF21AA"/>
    <w:rsid w:val="00DF28A0"/>
    <w:rsid w:val="00DF2E31"/>
    <w:rsid w:val="00DF3CA5"/>
    <w:rsid w:val="00DF3D49"/>
    <w:rsid w:val="00DF4315"/>
    <w:rsid w:val="00DF49B6"/>
    <w:rsid w:val="00DF4A2B"/>
    <w:rsid w:val="00DF5A85"/>
    <w:rsid w:val="00DF5DE9"/>
    <w:rsid w:val="00DF5FA1"/>
    <w:rsid w:val="00DF6028"/>
    <w:rsid w:val="00DF62B5"/>
    <w:rsid w:val="00DF75BB"/>
    <w:rsid w:val="00E0097F"/>
    <w:rsid w:val="00E01550"/>
    <w:rsid w:val="00E015B4"/>
    <w:rsid w:val="00E018CE"/>
    <w:rsid w:val="00E01ADE"/>
    <w:rsid w:val="00E01B7F"/>
    <w:rsid w:val="00E02C46"/>
    <w:rsid w:val="00E03013"/>
    <w:rsid w:val="00E036E4"/>
    <w:rsid w:val="00E042A8"/>
    <w:rsid w:val="00E05527"/>
    <w:rsid w:val="00E05C14"/>
    <w:rsid w:val="00E06084"/>
    <w:rsid w:val="00E066A6"/>
    <w:rsid w:val="00E0688E"/>
    <w:rsid w:val="00E06D87"/>
    <w:rsid w:val="00E06E87"/>
    <w:rsid w:val="00E077DD"/>
    <w:rsid w:val="00E10DFA"/>
    <w:rsid w:val="00E121D1"/>
    <w:rsid w:val="00E1248E"/>
    <w:rsid w:val="00E124BA"/>
    <w:rsid w:val="00E12525"/>
    <w:rsid w:val="00E134FD"/>
    <w:rsid w:val="00E138E1"/>
    <w:rsid w:val="00E13C4E"/>
    <w:rsid w:val="00E13E11"/>
    <w:rsid w:val="00E14037"/>
    <w:rsid w:val="00E153C3"/>
    <w:rsid w:val="00E1576B"/>
    <w:rsid w:val="00E15FDA"/>
    <w:rsid w:val="00E1609A"/>
    <w:rsid w:val="00E16356"/>
    <w:rsid w:val="00E164E2"/>
    <w:rsid w:val="00E17BBC"/>
    <w:rsid w:val="00E20584"/>
    <w:rsid w:val="00E20AC1"/>
    <w:rsid w:val="00E20B75"/>
    <w:rsid w:val="00E20E83"/>
    <w:rsid w:val="00E21DC6"/>
    <w:rsid w:val="00E23918"/>
    <w:rsid w:val="00E23A90"/>
    <w:rsid w:val="00E24C6E"/>
    <w:rsid w:val="00E25398"/>
    <w:rsid w:val="00E26E05"/>
    <w:rsid w:val="00E30B4D"/>
    <w:rsid w:val="00E311EB"/>
    <w:rsid w:val="00E31B59"/>
    <w:rsid w:val="00E326D2"/>
    <w:rsid w:val="00E32ED0"/>
    <w:rsid w:val="00E33430"/>
    <w:rsid w:val="00E334DE"/>
    <w:rsid w:val="00E33625"/>
    <w:rsid w:val="00E3393C"/>
    <w:rsid w:val="00E33C8B"/>
    <w:rsid w:val="00E34E0B"/>
    <w:rsid w:val="00E35A2B"/>
    <w:rsid w:val="00E365CD"/>
    <w:rsid w:val="00E366AC"/>
    <w:rsid w:val="00E368DA"/>
    <w:rsid w:val="00E378B6"/>
    <w:rsid w:val="00E37CED"/>
    <w:rsid w:val="00E37DA1"/>
    <w:rsid w:val="00E4039E"/>
    <w:rsid w:val="00E40901"/>
    <w:rsid w:val="00E40A57"/>
    <w:rsid w:val="00E42FFF"/>
    <w:rsid w:val="00E432C3"/>
    <w:rsid w:val="00E444DF"/>
    <w:rsid w:val="00E44AD2"/>
    <w:rsid w:val="00E44CB7"/>
    <w:rsid w:val="00E45271"/>
    <w:rsid w:val="00E45830"/>
    <w:rsid w:val="00E4600E"/>
    <w:rsid w:val="00E4752C"/>
    <w:rsid w:val="00E47B42"/>
    <w:rsid w:val="00E47E0C"/>
    <w:rsid w:val="00E47F75"/>
    <w:rsid w:val="00E4E12D"/>
    <w:rsid w:val="00E50FF4"/>
    <w:rsid w:val="00E53A3E"/>
    <w:rsid w:val="00E53D77"/>
    <w:rsid w:val="00E54B28"/>
    <w:rsid w:val="00E54F70"/>
    <w:rsid w:val="00E55179"/>
    <w:rsid w:val="00E553B0"/>
    <w:rsid w:val="00E55687"/>
    <w:rsid w:val="00E55691"/>
    <w:rsid w:val="00E559E6"/>
    <w:rsid w:val="00E55BF3"/>
    <w:rsid w:val="00E55E36"/>
    <w:rsid w:val="00E5651B"/>
    <w:rsid w:val="00E56927"/>
    <w:rsid w:val="00E5779D"/>
    <w:rsid w:val="00E6075E"/>
    <w:rsid w:val="00E60CAB"/>
    <w:rsid w:val="00E61CA6"/>
    <w:rsid w:val="00E628E7"/>
    <w:rsid w:val="00E62A0A"/>
    <w:rsid w:val="00E632E2"/>
    <w:rsid w:val="00E63499"/>
    <w:rsid w:val="00E635A1"/>
    <w:rsid w:val="00E636A9"/>
    <w:rsid w:val="00E636E1"/>
    <w:rsid w:val="00E63782"/>
    <w:rsid w:val="00E6387E"/>
    <w:rsid w:val="00E64F54"/>
    <w:rsid w:val="00E64F8D"/>
    <w:rsid w:val="00E653EE"/>
    <w:rsid w:val="00E656B7"/>
    <w:rsid w:val="00E65C0F"/>
    <w:rsid w:val="00E67CAB"/>
    <w:rsid w:val="00E701E6"/>
    <w:rsid w:val="00E704AB"/>
    <w:rsid w:val="00E71413"/>
    <w:rsid w:val="00E71B2A"/>
    <w:rsid w:val="00E71F6E"/>
    <w:rsid w:val="00E7265D"/>
    <w:rsid w:val="00E7302F"/>
    <w:rsid w:val="00E732BB"/>
    <w:rsid w:val="00E733EE"/>
    <w:rsid w:val="00E74698"/>
    <w:rsid w:val="00E75550"/>
    <w:rsid w:val="00E7659B"/>
    <w:rsid w:val="00E77103"/>
    <w:rsid w:val="00E7755E"/>
    <w:rsid w:val="00E77EA1"/>
    <w:rsid w:val="00E8089A"/>
    <w:rsid w:val="00E80D09"/>
    <w:rsid w:val="00E81035"/>
    <w:rsid w:val="00E818FC"/>
    <w:rsid w:val="00E81BC4"/>
    <w:rsid w:val="00E81C2A"/>
    <w:rsid w:val="00E8245C"/>
    <w:rsid w:val="00E8315D"/>
    <w:rsid w:val="00E83E99"/>
    <w:rsid w:val="00E84096"/>
    <w:rsid w:val="00E84DBD"/>
    <w:rsid w:val="00E8559A"/>
    <w:rsid w:val="00E8613E"/>
    <w:rsid w:val="00E8641F"/>
    <w:rsid w:val="00E86627"/>
    <w:rsid w:val="00E8675B"/>
    <w:rsid w:val="00E91E09"/>
    <w:rsid w:val="00E93BE6"/>
    <w:rsid w:val="00E94CAD"/>
    <w:rsid w:val="00E94EA5"/>
    <w:rsid w:val="00E956DB"/>
    <w:rsid w:val="00E9601C"/>
    <w:rsid w:val="00E96129"/>
    <w:rsid w:val="00E96179"/>
    <w:rsid w:val="00E96562"/>
    <w:rsid w:val="00E97102"/>
    <w:rsid w:val="00E97A10"/>
    <w:rsid w:val="00EA063B"/>
    <w:rsid w:val="00EA0658"/>
    <w:rsid w:val="00EA076F"/>
    <w:rsid w:val="00EA1BEF"/>
    <w:rsid w:val="00EA23CB"/>
    <w:rsid w:val="00EA27BC"/>
    <w:rsid w:val="00EA2866"/>
    <w:rsid w:val="00EA2B3C"/>
    <w:rsid w:val="00EA2FCF"/>
    <w:rsid w:val="00EA38DD"/>
    <w:rsid w:val="00EA3D44"/>
    <w:rsid w:val="00EA3DB0"/>
    <w:rsid w:val="00EA4112"/>
    <w:rsid w:val="00EA441D"/>
    <w:rsid w:val="00EA49B6"/>
    <w:rsid w:val="00EA5060"/>
    <w:rsid w:val="00EA50A7"/>
    <w:rsid w:val="00EA517A"/>
    <w:rsid w:val="00EA6643"/>
    <w:rsid w:val="00EA77C9"/>
    <w:rsid w:val="00EB1CD0"/>
    <w:rsid w:val="00EB1CFF"/>
    <w:rsid w:val="00EB2375"/>
    <w:rsid w:val="00EB34EF"/>
    <w:rsid w:val="00EB3551"/>
    <w:rsid w:val="00EB3697"/>
    <w:rsid w:val="00EB3E36"/>
    <w:rsid w:val="00EB48A9"/>
    <w:rsid w:val="00EB4916"/>
    <w:rsid w:val="00EB4D99"/>
    <w:rsid w:val="00EB530D"/>
    <w:rsid w:val="00EB6FD8"/>
    <w:rsid w:val="00EB75CA"/>
    <w:rsid w:val="00EB7D79"/>
    <w:rsid w:val="00EC001C"/>
    <w:rsid w:val="00EC0206"/>
    <w:rsid w:val="00EC1C85"/>
    <w:rsid w:val="00EC1F8B"/>
    <w:rsid w:val="00EC25B4"/>
    <w:rsid w:val="00EC3846"/>
    <w:rsid w:val="00EC3E46"/>
    <w:rsid w:val="00EC5391"/>
    <w:rsid w:val="00EC5439"/>
    <w:rsid w:val="00EC5642"/>
    <w:rsid w:val="00EC5DD3"/>
    <w:rsid w:val="00EC6234"/>
    <w:rsid w:val="00EC65A6"/>
    <w:rsid w:val="00EC6A63"/>
    <w:rsid w:val="00EC76B3"/>
    <w:rsid w:val="00ECAC7C"/>
    <w:rsid w:val="00ED05ED"/>
    <w:rsid w:val="00ED1505"/>
    <w:rsid w:val="00ED2723"/>
    <w:rsid w:val="00ED2877"/>
    <w:rsid w:val="00ED3175"/>
    <w:rsid w:val="00ED3395"/>
    <w:rsid w:val="00ED3A8A"/>
    <w:rsid w:val="00ED4B50"/>
    <w:rsid w:val="00ED4C74"/>
    <w:rsid w:val="00ED4CCC"/>
    <w:rsid w:val="00ED5668"/>
    <w:rsid w:val="00ED582F"/>
    <w:rsid w:val="00ED5898"/>
    <w:rsid w:val="00ED58E5"/>
    <w:rsid w:val="00ED6091"/>
    <w:rsid w:val="00ED62A7"/>
    <w:rsid w:val="00ED6765"/>
    <w:rsid w:val="00EE0486"/>
    <w:rsid w:val="00EE136D"/>
    <w:rsid w:val="00EE1415"/>
    <w:rsid w:val="00EE22BD"/>
    <w:rsid w:val="00EE2AF4"/>
    <w:rsid w:val="00EE2E27"/>
    <w:rsid w:val="00EE3051"/>
    <w:rsid w:val="00EE3077"/>
    <w:rsid w:val="00EE3700"/>
    <w:rsid w:val="00EE3839"/>
    <w:rsid w:val="00EE3ADE"/>
    <w:rsid w:val="00EE5351"/>
    <w:rsid w:val="00EE775E"/>
    <w:rsid w:val="00EF0561"/>
    <w:rsid w:val="00EF0664"/>
    <w:rsid w:val="00EF1C5F"/>
    <w:rsid w:val="00EF25FB"/>
    <w:rsid w:val="00EF2E68"/>
    <w:rsid w:val="00EF2F2E"/>
    <w:rsid w:val="00EF3794"/>
    <w:rsid w:val="00EF3881"/>
    <w:rsid w:val="00EF39FE"/>
    <w:rsid w:val="00EF423A"/>
    <w:rsid w:val="00EF43FA"/>
    <w:rsid w:val="00EF4BB9"/>
    <w:rsid w:val="00EF4D23"/>
    <w:rsid w:val="00EF607B"/>
    <w:rsid w:val="00EF689F"/>
    <w:rsid w:val="00EF7456"/>
    <w:rsid w:val="00EF7E4C"/>
    <w:rsid w:val="00F008B6"/>
    <w:rsid w:val="00F011B8"/>
    <w:rsid w:val="00F0143D"/>
    <w:rsid w:val="00F014E9"/>
    <w:rsid w:val="00F01639"/>
    <w:rsid w:val="00F02179"/>
    <w:rsid w:val="00F02616"/>
    <w:rsid w:val="00F02D26"/>
    <w:rsid w:val="00F032D7"/>
    <w:rsid w:val="00F036BD"/>
    <w:rsid w:val="00F03D1E"/>
    <w:rsid w:val="00F05B56"/>
    <w:rsid w:val="00F05DEA"/>
    <w:rsid w:val="00F05FB1"/>
    <w:rsid w:val="00F102E3"/>
    <w:rsid w:val="00F114FF"/>
    <w:rsid w:val="00F11CE8"/>
    <w:rsid w:val="00F11E8A"/>
    <w:rsid w:val="00F120FC"/>
    <w:rsid w:val="00F12C85"/>
    <w:rsid w:val="00F1310D"/>
    <w:rsid w:val="00F13952"/>
    <w:rsid w:val="00F13BF5"/>
    <w:rsid w:val="00F14092"/>
    <w:rsid w:val="00F144E2"/>
    <w:rsid w:val="00F14654"/>
    <w:rsid w:val="00F146E2"/>
    <w:rsid w:val="00F14DD2"/>
    <w:rsid w:val="00F15303"/>
    <w:rsid w:val="00F15A6C"/>
    <w:rsid w:val="00F15C21"/>
    <w:rsid w:val="00F162D4"/>
    <w:rsid w:val="00F20882"/>
    <w:rsid w:val="00F20F66"/>
    <w:rsid w:val="00F21FDE"/>
    <w:rsid w:val="00F22B96"/>
    <w:rsid w:val="00F22D28"/>
    <w:rsid w:val="00F238F8"/>
    <w:rsid w:val="00F23D4C"/>
    <w:rsid w:val="00F23EA2"/>
    <w:rsid w:val="00F24039"/>
    <w:rsid w:val="00F2503D"/>
    <w:rsid w:val="00F2609A"/>
    <w:rsid w:val="00F27480"/>
    <w:rsid w:val="00F27AF9"/>
    <w:rsid w:val="00F27E01"/>
    <w:rsid w:val="00F307E4"/>
    <w:rsid w:val="00F30842"/>
    <w:rsid w:val="00F312C0"/>
    <w:rsid w:val="00F31FBE"/>
    <w:rsid w:val="00F329EB"/>
    <w:rsid w:val="00F32E3E"/>
    <w:rsid w:val="00F3385B"/>
    <w:rsid w:val="00F339DE"/>
    <w:rsid w:val="00F3499F"/>
    <w:rsid w:val="00F34BA9"/>
    <w:rsid w:val="00F36349"/>
    <w:rsid w:val="00F3634A"/>
    <w:rsid w:val="00F364F5"/>
    <w:rsid w:val="00F372DF"/>
    <w:rsid w:val="00F376FE"/>
    <w:rsid w:val="00F37A4A"/>
    <w:rsid w:val="00F37B1E"/>
    <w:rsid w:val="00F40138"/>
    <w:rsid w:val="00F40467"/>
    <w:rsid w:val="00F40842"/>
    <w:rsid w:val="00F409A2"/>
    <w:rsid w:val="00F40DA5"/>
    <w:rsid w:val="00F410C4"/>
    <w:rsid w:val="00F41B30"/>
    <w:rsid w:val="00F41CF6"/>
    <w:rsid w:val="00F42D35"/>
    <w:rsid w:val="00F434FF"/>
    <w:rsid w:val="00F437FA"/>
    <w:rsid w:val="00F438C7"/>
    <w:rsid w:val="00F43BBF"/>
    <w:rsid w:val="00F443DC"/>
    <w:rsid w:val="00F4440B"/>
    <w:rsid w:val="00F44CAE"/>
    <w:rsid w:val="00F44E17"/>
    <w:rsid w:val="00F45198"/>
    <w:rsid w:val="00F455E9"/>
    <w:rsid w:val="00F459AA"/>
    <w:rsid w:val="00F46233"/>
    <w:rsid w:val="00F46C94"/>
    <w:rsid w:val="00F46D56"/>
    <w:rsid w:val="00F47B6C"/>
    <w:rsid w:val="00F50ABA"/>
    <w:rsid w:val="00F50EA1"/>
    <w:rsid w:val="00F521E8"/>
    <w:rsid w:val="00F526C6"/>
    <w:rsid w:val="00F530C1"/>
    <w:rsid w:val="00F53351"/>
    <w:rsid w:val="00F534F9"/>
    <w:rsid w:val="00F53565"/>
    <w:rsid w:val="00F5417E"/>
    <w:rsid w:val="00F55031"/>
    <w:rsid w:val="00F5524C"/>
    <w:rsid w:val="00F55332"/>
    <w:rsid w:val="00F5533A"/>
    <w:rsid w:val="00F55A8C"/>
    <w:rsid w:val="00F55DB0"/>
    <w:rsid w:val="00F561B0"/>
    <w:rsid w:val="00F56DEC"/>
    <w:rsid w:val="00F5732E"/>
    <w:rsid w:val="00F576EE"/>
    <w:rsid w:val="00F60192"/>
    <w:rsid w:val="00F60C32"/>
    <w:rsid w:val="00F60D34"/>
    <w:rsid w:val="00F62026"/>
    <w:rsid w:val="00F62104"/>
    <w:rsid w:val="00F63569"/>
    <w:rsid w:val="00F64019"/>
    <w:rsid w:val="00F64653"/>
    <w:rsid w:val="00F64942"/>
    <w:rsid w:val="00F650A2"/>
    <w:rsid w:val="00F658B3"/>
    <w:rsid w:val="00F65957"/>
    <w:rsid w:val="00F66A8D"/>
    <w:rsid w:val="00F66A90"/>
    <w:rsid w:val="00F67A19"/>
    <w:rsid w:val="00F70C66"/>
    <w:rsid w:val="00F71642"/>
    <w:rsid w:val="00F71A25"/>
    <w:rsid w:val="00F724E2"/>
    <w:rsid w:val="00F7281F"/>
    <w:rsid w:val="00F72835"/>
    <w:rsid w:val="00F72B92"/>
    <w:rsid w:val="00F72EE6"/>
    <w:rsid w:val="00F745D0"/>
    <w:rsid w:val="00F74999"/>
    <w:rsid w:val="00F74AF1"/>
    <w:rsid w:val="00F74B4A"/>
    <w:rsid w:val="00F77642"/>
    <w:rsid w:val="00F77768"/>
    <w:rsid w:val="00F77EA4"/>
    <w:rsid w:val="00F803CC"/>
    <w:rsid w:val="00F8150F"/>
    <w:rsid w:val="00F8168B"/>
    <w:rsid w:val="00F81EC8"/>
    <w:rsid w:val="00F82A5D"/>
    <w:rsid w:val="00F82A8D"/>
    <w:rsid w:val="00F8351C"/>
    <w:rsid w:val="00F83DA1"/>
    <w:rsid w:val="00F8429F"/>
    <w:rsid w:val="00F84761"/>
    <w:rsid w:val="00F84DDD"/>
    <w:rsid w:val="00F850ED"/>
    <w:rsid w:val="00F85117"/>
    <w:rsid w:val="00F8575D"/>
    <w:rsid w:val="00F85794"/>
    <w:rsid w:val="00F864B5"/>
    <w:rsid w:val="00F86A9E"/>
    <w:rsid w:val="00F872A0"/>
    <w:rsid w:val="00F87C1B"/>
    <w:rsid w:val="00F90721"/>
    <w:rsid w:val="00F9083D"/>
    <w:rsid w:val="00F917BC"/>
    <w:rsid w:val="00F92917"/>
    <w:rsid w:val="00F9354C"/>
    <w:rsid w:val="00F9396D"/>
    <w:rsid w:val="00F93F04"/>
    <w:rsid w:val="00F94506"/>
    <w:rsid w:val="00F947D3"/>
    <w:rsid w:val="00F949B5"/>
    <w:rsid w:val="00F95043"/>
    <w:rsid w:val="00F95049"/>
    <w:rsid w:val="00F956F4"/>
    <w:rsid w:val="00F958BC"/>
    <w:rsid w:val="00F965F7"/>
    <w:rsid w:val="00F97114"/>
    <w:rsid w:val="00F97853"/>
    <w:rsid w:val="00F97970"/>
    <w:rsid w:val="00FA05D0"/>
    <w:rsid w:val="00FA0B9D"/>
    <w:rsid w:val="00FA131F"/>
    <w:rsid w:val="00FA29D4"/>
    <w:rsid w:val="00FA29F3"/>
    <w:rsid w:val="00FA3440"/>
    <w:rsid w:val="00FA3A9D"/>
    <w:rsid w:val="00FA3EA1"/>
    <w:rsid w:val="00FA468C"/>
    <w:rsid w:val="00FA496D"/>
    <w:rsid w:val="00FA4E7D"/>
    <w:rsid w:val="00FA5179"/>
    <w:rsid w:val="00FA69B8"/>
    <w:rsid w:val="00FA7727"/>
    <w:rsid w:val="00FA7E7C"/>
    <w:rsid w:val="00FB06CC"/>
    <w:rsid w:val="00FB0DCB"/>
    <w:rsid w:val="00FB1F1C"/>
    <w:rsid w:val="00FB2078"/>
    <w:rsid w:val="00FB2EA1"/>
    <w:rsid w:val="00FB4008"/>
    <w:rsid w:val="00FB5F29"/>
    <w:rsid w:val="00FB64AE"/>
    <w:rsid w:val="00FB66E3"/>
    <w:rsid w:val="00FB66FB"/>
    <w:rsid w:val="00FB7268"/>
    <w:rsid w:val="00FC0405"/>
    <w:rsid w:val="00FC068E"/>
    <w:rsid w:val="00FC0891"/>
    <w:rsid w:val="00FC22CA"/>
    <w:rsid w:val="00FC2554"/>
    <w:rsid w:val="00FC304B"/>
    <w:rsid w:val="00FC41C8"/>
    <w:rsid w:val="00FC5662"/>
    <w:rsid w:val="00FC646E"/>
    <w:rsid w:val="00FC6877"/>
    <w:rsid w:val="00FC68F2"/>
    <w:rsid w:val="00FC6D57"/>
    <w:rsid w:val="00FC7033"/>
    <w:rsid w:val="00FC7F46"/>
    <w:rsid w:val="00FD08C1"/>
    <w:rsid w:val="00FD155C"/>
    <w:rsid w:val="00FD1828"/>
    <w:rsid w:val="00FD2B9A"/>
    <w:rsid w:val="00FD46C8"/>
    <w:rsid w:val="00FD4ECF"/>
    <w:rsid w:val="00FD5EB5"/>
    <w:rsid w:val="00FD626D"/>
    <w:rsid w:val="00FD662F"/>
    <w:rsid w:val="00FD6632"/>
    <w:rsid w:val="00FD73C7"/>
    <w:rsid w:val="00FD7838"/>
    <w:rsid w:val="00FD7BB1"/>
    <w:rsid w:val="00FD7F43"/>
    <w:rsid w:val="00FE0844"/>
    <w:rsid w:val="00FE0E22"/>
    <w:rsid w:val="00FE1A1C"/>
    <w:rsid w:val="00FE1F5D"/>
    <w:rsid w:val="00FE3F5D"/>
    <w:rsid w:val="00FE4066"/>
    <w:rsid w:val="00FE44A0"/>
    <w:rsid w:val="00FE46F8"/>
    <w:rsid w:val="00FE476A"/>
    <w:rsid w:val="00FE47B2"/>
    <w:rsid w:val="00FE4B87"/>
    <w:rsid w:val="00FE4CF8"/>
    <w:rsid w:val="00FE4E62"/>
    <w:rsid w:val="00FE5C87"/>
    <w:rsid w:val="00FE607B"/>
    <w:rsid w:val="00FE6CCA"/>
    <w:rsid w:val="00FE6D37"/>
    <w:rsid w:val="00FE6D8E"/>
    <w:rsid w:val="00FE6E0B"/>
    <w:rsid w:val="00FE726D"/>
    <w:rsid w:val="00FE7763"/>
    <w:rsid w:val="00FE7D20"/>
    <w:rsid w:val="00FF0C62"/>
    <w:rsid w:val="00FF16DC"/>
    <w:rsid w:val="00FF1BCA"/>
    <w:rsid w:val="00FF2057"/>
    <w:rsid w:val="00FF2665"/>
    <w:rsid w:val="00FF2B88"/>
    <w:rsid w:val="00FF3E4C"/>
    <w:rsid w:val="00FF558C"/>
    <w:rsid w:val="00FF5C89"/>
    <w:rsid w:val="00FF64B0"/>
    <w:rsid w:val="00FF7404"/>
    <w:rsid w:val="00FF7C6A"/>
    <w:rsid w:val="0110F3B6"/>
    <w:rsid w:val="0143D869"/>
    <w:rsid w:val="01451781"/>
    <w:rsid w:val="0161437A"/>
    <w:rsid w:val="016735DE"/>
    <w:rsid w:val="0177D927"/>
    <w:rsid w:val="0181202A"/>
    <w:rsid w:val="01857565"/>
    <w:rsid w:val="01BB431E"/>
    <w:rsid w:val="01C61E3A"/>
    <w:rsid w:val="01CDC854"/>
    <w:rsid w:val="01CEBADA"/>
    <w:rsid w:val="01D73662"/>
    <w:rsid w:val="01D8E758"/>
    <w:rsid w:val="01D9CEEF"/>
    <w:rsid w:val="020A6237"/>
    <w:rsid w:val="021C101E"/>
    <w:rsid w:val="02423F73"/>
    <w:rsid w:val="02440990"/>
    <w:rsid w:val="0257E2CE"/>
    <w:rsid w:val="02591110"/>
    <w:rsid w:val="0262E424"/>
    <w:rsid w:val="02708870"/>
    <w:rsid w:val="02B60172"/>
    <w:rsid w:val="02B6D9CB"/>
    <w:rsid w:val="02C59695"/>
    <w:rsid w:val="02E19899"/>
    <w:rsid w:val="02E20D24"/>
    <w:rsid w:val="02FEEA93"/>
    <w:rsid w:val="035B09E2"/>
    <w:rsid w:val="0367468B"/>
    <w:rsid w:val="036791BF"/>
    <w:rsid w:val="037C2866"/>
    <w:rsid w:val="037D989E"/>
    <w:rsid w:val="03810B86"/>
    <w:rsid w:val="038342E7"/>
    <w:rsid w:val="03847444"/>
    <w:rsid w:val="039DC9DC"/>
    <w:rsid w:val="03A89F2E"/>
    <w:rsid w:val="03B03B4F"/>
    <w:rsid w:val="03DDF5C3"/>
    <w:rsid w:val="03F1B8F9"/>
    <w:rsid w:val="040FC445"/>
    <w:rsid w:val="04230B24"/>
    <w:rsid w:val="04266FD2"/>
    <w:rsid w:val="042A231A"/>
    <w:rsid w:val="04405F45"/>
    <w:rsid w:val="04453A66"/>
    <w:rsid w:val="0451A6A7"/>
    <w:rsid w:val="045FBCB5"/>
    <w:rsid w:val="047435B8"/>
    <w:rsid w:val="04BD01D0"/>
    <w:rsid w:val="04D4209F"/>
    <w:rsid w:val="04E18D91"/>
    <w:rsid w:val="04F84801"/>
    <w:rsid w:val="0504254F"/>
    <w:rsid w:val="0505259A"/>
    <w:rsid w:val="05087289"/>
    <w:rsid w:val="051516CC"/>
    <w:rsid w:val="053900C4"/>
    <w:rsid w:val="055905F5"/>
    <w:rsid w:val="055D466A"/>
    <w:rsid w:val="057269BE"/>
    <w:rsid w:val="05939D4A"/>
    <w:rsid w:val="05BC379B"/>
    <w:rsid w:val="05C488C6"/>
    <w:rsid w:val="05D469FF"/>
    <w:rsid w:val="05E515CD"/>
    <w:rsid w:val="0601FF58"/>
    <w:rsid w:val="0624AE71"/>
    <w:rsid w:val="06288999"/>
    <w:rsid w:val="062A4C33"/>
    <w:rsid w:val="064F291D"/>
    <w:rsid w:val="06510074"/>
    <w:rsid w:val="0663D0A3"/>
    <w:rsid w:val="066C9EAF"/>
    <w:rsid w:val="066E3E88"/>
    <w:rsid w:val="067800DD"/>
    <w:rsid w:val="06A4F94F"/>
    <w:rsid w:val="06B2336C"/>
    <w:rsid w:val="06B33600"/>
    <w:rsid w:val="06D2B827"/>
    <w:rsid w:val="06E8313E"/>
    <w:rsid w:val="06EAE679"/>
    <w:rsid w:val="06EF61F4"/>
    <w:rsid w:val="06F217A0"/>
    <w:rsid w:val="06FCBE4D"/>
    <w:rsid w:val="0705DD1D"/>
    <w:rsid w:val="071E0549"/>
    <w:rsid w:val="072234DD"/>
    <w:rsid w:val="072409A8"/>
    <w:rsid w:val="07359D8B"/>
    <w:rsid w:val="0735F2BA"/>
    <w:rsid w:val="073618E2"/>
    <w:rsid w:val="079193D8"/>
    <w:rsid w:val="079D50E2"/>
    <w:rsid w:val="079F8BE7"/>
    <w:rsid w:val="07A964FA"/>
    <w:rsid w:val="07AC3424"/>
    <w:rsid w:val="07D1D992"/>
    <w:rsid w:val="07D3836B"/>
    <w:rsid w:val="07EEE75E"/>
    <w:rsid w:val="07F92559"/>
    <w:rsid w:val="081169DE"/>
    <w:rsid w:val="08155622"/>
    <w:rsid w:val="082E163F"/>
    <w:rsid w:val="08348D9D"/>
    <w:rsid w:val="083A4D0A"/>
    <w:rsid w:val="083AE2AC"/>
    <w:rsid w:val="083D983A"/>
    <w:rsid w:val="084C6EED"/>
    <w:rsid w:val="089E82B3"/>
    <w:rsid w:val="089FFA17"/>
    <w:rsid w:val="08B3EC99"/>
    <w:rsid w:val="08C1DFB1"/>
    <w:rsid w:val="08E5A2BF"/>
    <w:rsid w:val="08F1240C"/>
    <w:rsid w:val="090050BA"/>
    <w:rsid w:val="0912D66A"/>
    <w:rsid w:val="09172456"/>
    <w:rsid w:val="091CE476"/>
    <w:rsid w:val="093668B5"/>
    <w:rsid w:val="093B245F"/>
    <w:rsid w:val="09590B03"/>
    <w:rsid w:val="095C7095"/>
    <w:rsid w:val="0967FB2A"/>
    <w:rsid w:val="0989DA1C"/>
    <w:rsid w:val="09A4D3B9"/>
    <w:rsid w:val="09E8D0ED"/>
    <w:rsid w:val="09F4C522"/>
    <w:rsid w:val="0A213F31"/>
    <w:rsid w:val="0A3A910C"/>
    <w:rsid w:val="0A46A8C9"/>
    <w:rsid w:val="0A4B5FC1"/>
    <w:rsid w:val="0A4D83D0"/>
    <w:rsid w:val="0A796406"/>
    <w:rsid w:val="0A7D9C46"/>
    <w:rsid w:val="0A96AB7E"/>
    <w:rsid w:val="0AB8FDF1"/>
    <w:rsid w:val="0ABA1507"/>
    <w:rsid w:val="0AC3394A"/>
    <w:rsid w:val="0AD10AAD"/>
    <w:rsid w:val="0AD3254F"/>
    <w:rsid w:val="0AE31326"/>
    <w:rsid w:val="0AE56E9B"/>
    <w:rsid w:val="0AE933E3"/>
    <w:rsid w:val="0AF46174"/>
    <w:rsid w:val="0AF54A15"/>
    <w:rsid w:val="0AFAE555"/>
    <w:rsid w:val="0AFB8169"/>
    <w:rsid w:val="0AFBB629"/>
    <w:rsid w:val="0B0BF295"/>
    <w:rsid w:val="0B13F5AF"/>
    <w:rsid w:val="0B1B3F2D"/>
    <w:rsid w:val="0B21BFBB"/>
    <w:rsid w:val="0B2B07C5"/>
    <w:rsid w:val="0B4E03AD"/>
    <w:rsid w:val="0B6CDDBD"/>
    <w:rsid w:val="0B71CCC4"/>
    <w:rsid w:val="0B79F7E4"/>
    <w:rsid w:val="0B81FF4C"/>
    <w:rsid w:val="0B929281"/>
    <w:rsid w:val="0B9A4FCC"/>
    <w:rsid w:val="0BAFADD7"/>
    <w:rsid w:val="0BB6C375"/>
    <w:rsid w:val="0BBF713F"/>
    <w:rsid w:val="0BD3B784"/>
    <w:rsid w:val="0BD7AC29"/>
    <w:rsid w:val="0C069CCA"/>
    <w:rsid w:val="0C2A44FF"/>
    <w:rsid w:val="0C2BE275"/>
    <w:rsid w:val="0C30DE06"/>
    <w:rsid w:val="0C39AA8B"/>
    <w:rsid w:val="0C3BEB12"/>
    <w:rsid w:val="0C3C4F78"/>
    <w:rsid w:val="0C456CA3"/>
    <w:rsid w:val="0C4EF972"/>
    <w:rsid w:val="0C57DBAD"/>
    <w:rsid w:val="0C68860F"/>
    <w:rsid w:val="0C6C68AB"/>
    <w:rsid w:val="0C6CD083"/>
    <w:rsid w:val="0C7BB105"/>
    <w:rsid w:val="0C95A1C7"/>
    <w:rsid w:val="0CA0F421"/>
    <w:rsid w:val="0CA43C45"/>
    <w:rsid w:val="0CB6CA82"/>
    <w:rsid w:val="0CBF046F"/>
    <w:rsid w:val="0CCFD4E8"/>
    <w:rsid w:val="0CD759A7"/>
    <w:rsid w:val="0CE77B8D"/>
    <w:rsid w:val="0CF5DCB2"/>
    <w:rsid w:val="0CFA7AD9"/>
    <w:rsid w:val="0D01E1B9"/>
    <w:rsid w:val="0D436FE6"/>
    <w:rsid w:val="0D43FAAE"/>
    <w:rsid w:val="0D8DA855"/>
    <w:rsid w:val="0DA3872E"/>
    <w:rsid w:val="0DBED358"/>
    <w:rsid w:val="0DBF61B3"/>
    <w:rsid w:val="0DD051B0"/>
    <w:rsid w:val="0DD8ACA5"/>
    <w:rsid w:val="0DFD4995"/>
    <w:rsid w:val="0DFD8272"/>
    <w:rsid w:val="0E0524C2"/>
    <w:rsid w:val="0E11632A"/>
    <w:rsid w:val="0E1408FA"/>
    <w:rsid w:val="0E30ABF9"/>
    <w:rsid w:val="0E399A4D"/>
    <w:rsid w:val="0E3A49CA"/>
    <w:rsid w:val="0E3DA487"/>
    <w:rsid w:val="0E3F3AFF"/>
    <w:rsid w:val="0E5319A3"/>
    <w:rsid w:val="0E5B9606"/>
    <w:rsid w:val="0E74B8DD"/>
    <w:rsid w:val="0E98E9C0"/>
    <w:rsid w:val="0ED14DE7"/>
    <w:rsid w:val="0ED34114"/>
    <w:rsid w:val="0ED44EEC"/>
    <w:rsid w:val="0EEEEB09"/>
    <w:rsid w:val="0EF096B0"/>
    <w:rsid w:val="0F0048F5"/>
    <w:rsid w:val="0F052429"/>
    <w:rsid w:val="0F1363F5"/>
    <w:rsid w:val="0F1E81D5"/>
    <w:rsid w:val="0F48FC5A"/>
    <w:rsid w:val="0F4A96F7"/>
    <w:rsid w:val="0F57989F"/>
    <w:rsid w:val="0F60C94E"/>
    <w:rsid w:val="0F73CAA6"/>
    <w:rsid w:val="0F7E9750"/>
    <w:rsid w:val="0F8946D2"/>
    <w:rsid w:val="0F907D91"/>
    <w:rsid w:val="0F9ED652"/>
    <w:rsid w:val="0FA2283B"/>
    <w:rsid w:val="0FA886ED"/>
    <w:rsid w:val="0FDDCF1F"/>
    <w:rsid w:val="0FEA54DA"/>
    <w:rsid w:val="0FED78DD"/>
    <w:rsid w:val="1010DF34"/>
    <w:rsid w:val="10126CE7"/>
    <w:rsid w:val="1019E005"/>
    <w:rsid w:val="10387234"/>
    <w:rsid w:val="10531A2A"/>
    <w:rsid w:val="1065056A"/>
    <w:rsid w:val="10679D1D"/>
    <w:rsid w:val="106D1FC5"/>
    <w:rsid w:val="10771D2C"/>
    <w:rsid w:val="107C3761"/>
    <w:rsid w:val="108EAA2D"/>
    <w:rsid w:val="10BC8036"/>
    <w:rsid w:val="10BCE5BD"/>
    <w:rsid w:val="10C8C822"/>
    <w:rsid w:val="10F97454"/>
    <w:rsid w:val="11044779"/>
    <w:rsid w:val="111240A3"/>
    <w:rsid w:val="1116E05D"/>
    <w:rsid w:val="1121F73A"/>
    <w:rsid w:val="1157A606"/>
    <w:rsid w:val="115BCD7E"/>
    <w:rsid w:val="11679212"/>
    <w:rsid w:val="1186C7E6"/>
    <w:rsid w:val="11B6475B"/>
    <w:rsid w:val="11C04344"/>
    <w:rsid w:val="11CDB07E"/>
    <w:rsid w:val="11D29640"/>
    <w:rsid w:val="11EBDA47"/>
    <w:rsid w:val="11EDD52B"/>
    <w:rsid w:val="11F32D9A"/>
    <w:rsid w:val="12138244"/>
    <w:rsid w:val="1238F60E"/>
    <w:rsid w:val="123ACED3"/>
    <w:rsid w:val="123C34ED"/>
    <w:rsid w:val="124D2EDB"/>
    <w:rsid w:val="1258D98B"/>
    <w:rsid w:val="126BF103"/>
    <w:rsid w:val="12769A51"/>
    <w:rsid w:val="12780F68"/>
    <w:rsid w:val="127E231D"/>
    <w:rsid w:val="1292A259"/>
    <w:rsid w:val="12AC8277"/>
    <w:rsid w:val="12AF542A"/>
    <w:rsid w:val="12B547A4"/>
    <w:rsid w:val="12B617CC"/>
    <w:rsid w:val="12D1CA53"/>
    <w:rsid w:val="12ED7F1C"/>
    <w:rsid w:val="12FDF59A"/>
    <w:rsid w:val="13100B6A"/>
    <w:rsid w:val="1319360E"/>
    <w:rsid w:val="132DA26A"/>
    <w:rsid w:val="1344FA3D"/>
    <w:rsid w:val="1362C5A6"/>
    <w:rsid w:val="13632C81"/>
    <w:rsid w:val="1364C9C1"/>
    <w:rsid w:val="13744383"/>
    <w:rsid w:val="13766657"/>
    <w:rsid w:val="137EB350"/>
    <w:rsid w:val="137ED569"/>
    <w:rsid w:val="1383733C"/>
    <w:rsid w:val="13869FE0"/>
    <w:rsid w:val="138ABD8D"/>
    <w:rsid w:val="13A82EA3"/>
    <w:rsid w:val="13CF5E08"/>
    <w:rsid w:val="13E5EBD5"/>
    <w:rsid w:val="13E77A89"/>
    <w:rsid w:val="13F25E00"/>
    <w:rsid w:val="140DA1F3"/>
    <w:rsid w:val="14531899"/>
    <w:rsid w:val="145F10CC"/>
    <w:rsid w:val="1477289A"/>
    <w:rsid w:val="14789F62"/>
    <w:rsid w:val="1478F264"/>
    <w:rsid w:val="14889538"/>
    <w:rsid w:val="148A2B33"/>
    <w:rsid w:val="14B0603F"/>
    <w:rsid w:val="14E2AD47"/>
    <w:rsid w:val="15162D21"/>
    <w:rsid w:val="1528991C"/>
    <w:rsid w:val="153ED7E0"/>
    <w:rsid w:val="153FC22B"/>
    <w:rsid w:val="157D9C52"/>
    <w:rsid w:val="157FDC0E"/>
    <w:rsid w:val="1590DB0F"/>
    <w:rsid w:val="159E6BEB"/>
    <w:rsid w:val="15AF4ABC"/>
    <w:rsid w:val="15B2D177"/>
    <w:rsid w:val="15C9814E"/>
    <w:rsid w:val="15DB58F8"/>
    <w:rsid w:val="15EB931B"/>
    <w:rsid w:val="15EBEA45"/>
    <w:rsid w:val="1602DE06"/>
    <w:rsid w:val="16158983"/>
    <w:rsid w:val="1639DD88"/>
    <w:rsid w:val="164EA001"/>
    <w:rsid w:val="165396D9"/>
    <w:rsid w:val="1667D440"/>
    <w:rsid w:val="166AECC3"/>
    <w:rsid w:val="1671B180"/>
    <w:rsid w:val="168841F5"/>
    <w:rsid w:val="168CDA55"/>
    <w:rsid w:val="16952720"/>
    <w:rsid w:val="16A14802"/>
    <w:rsid w:val="16A95CDF"/>
    <w:rsid w:val="16FCFB4A"/>
    <w:rsid w:val="1700E92C"/>
    <w:rsid w:val="170DDA81"/>
    <w:rsid w:val="172A948E"/>
    <w:rsid w:val="173CCD8E"/>
    <w:rsid w:val="173F4BB8"/>
    <w:rsid w:val="17460A7E"/>
    <w:rsid w:val="17500B59"/>
    <w:rsid w:val="1777DEEB"/>
    <w:rsid w:val="179DE1C7"/>
    <w:rsid w:val="17A166BA"/>
    <w:rsid w:val="17B04BD1"/>
    <w:rsid w:val="17B2EFF9"/>
    <w:rsid w:val="17C4077E"/>
    <w:rsid w:val="17E39B1D"/>
    <w:rsid w:val="17F0CD43"/>
    <w:rsid w:val="1801D83B"/>
    <w:rsid w:val="18152BD1"/>
    <w:rsid w:val="1839D929"/>
    <w:rsid w:val="183CFA12"/>
    <w:rsid w:val="183EF7FA"/>
    <w:rsid w:val="18577298"/>
    <w:rsid w:val="186F229A"/>
    <w:rsid w:val="187DED10"/>
    <w:rsid w:val="1888AC5F"/>
    <w:rsid w:val="18A7CACF"/>
    <w:rsid w:val="18C2E4EA"/>
    <w:rsid w:val="18FEEA15"/>
    <w:rsid w:val="190AC918"/>
    <w:rsid w:val="191EA3D1"/>
    <w:rsid w:val="193631F2"/>
    <w:rsid w:val="1946A0EB"/>
    <w:rsid w:val="1963BC92"/>
    <w:rsid w:val="197A3FB1"/>
    <w:rsid w:val="197D3573"/>
    <w:rsid w:val="198B3EAF"/>
    <w:rsid w:val="1995B2C5"/>
    <w:rsid w:val="199AEB2D"/>
    <w:rsid w:val="19C7D5DB"/>
    <w:rsid w:val="19E40B0D"/>
    <w:rsid w:val="1A1BB643"/>
    <w:rsid w:val="1A20DC02"/>
    <w:rsid w:val="1A6A93FF"/>
    <w:rsid w:val="1A72225A"/>
    <w:rsid w:val="1A775F1A"/>
    <w:rsid w:val="1A780627"/>
    <w:rsid w:val="1A7B4C34"/>
    <w:rsid w:val="1A905965"/>
    <w:rsid w:val="1A943CB8"/>
    <w:rsid w:val="1AA49E28"/>
    <w:rsid w:val="1AA7C277"/>
    <w:rsid w:val="1AAE61F6"/>
    <w:rsid w:val="1ABAF70D"/>
    <w:rsid w:val="1ADFB1FC"/>
    <w:rsid w:val="1AEC2456"/>
    <w:rsid w:val="1AF327F4"/>
    <w:rsid w:val="1AF4C41C"/>
    <w:rsid w:val="1B096208"/>
    <w:rsid w:val="1B32C4A7"/>
    <w:rsid w:val="1B43C5D3"/>
    <w:rsid w:val="1B443D1D"/>
    <w:rsid w:val="1B44C700"/>
    <w:rsid w:val="1B4AA8C2"/>
    <w:rsid w:val="1B7A4D5A"/>
    <w:rsid w:val="1B89E037"/>
    <w:rsid w:val="1B8E3937"/>
    <w:rsid w:val="1BA897AE"/>
    <w:rsid w:val="1BA94AF2"/>
    <w:rsid w:val="1BB937CB"/>
    <w:rsid w:val="1BC03A01"/>
    <w:rsid w:val="1BD7894F"/>
    <w:rsid w:val="1BF21396"/>
    <w:rsid w:val="1C01FC5E"/>
    <w:rsid w:val="1C02194B"/>
    <w:rsid w:val="1C05E93D"/>
    <w:rsid w:val="1C12676B"/>
    <w:rsid w:val="1C229C78"/>
    <w:rsid w:val="1C3BB238"/>
    <w:rsid w:val="1C40916A"/>
    <w:rsid w:val="1C7F0914"/>
    <w:rsid w:val="1C9901B4"/>
    <w:rsid w:val="1CC9B65E"/>
    <w:rsid w:val="1CD24C58"/>
    <w:rsid w:val="1CE85100"/>
    <w:rsid w:val="1CFCD7CF"/>
    <w:rsid w:val="1D0D336F"/>
    <w:rsid w:val="1D12A084"/>
    <w:rsid w:val="1D1929AD"/>
    <w:rsid w:val="1D2BF265"/>
    <w:rsid w:val="1D459B91"/>
    <w:rsid w:val="1D46764A"/>
    <w:rsid w:val="1D47711E"/>
    <w:rsid w:val="1D4ABD28"/>
    <w:rsid w:val="1D4D3FF7"/>
    <w:rsid w:val="1D5A5A3E"/>
    <w:rsid w:val="1D78759B"/>
    <w:rsid w:val="1D9288C2"/>
    <w:rsid w:val="1D9E5050"/>
    <w:rsid w:val="1D9E7C33"/>
    <w:rsid w:val="1DBD0D8A"/>
    <w:rsid w:val="1DCCB846"/>
    <w:rsid w:val="1DFC0B9F"/>
    <w:rsid w:val="1E0733E6"/>
    <w:rsid w:val="1E2B0AAE"/>
    <w:rsid w:val="1E46C051"/>
    <w:rsid w:val="1E4FF425"/>
    <w:rsid w:val="1E51740A"/>
    <w:rsid w:val="1E590FEE"/>
    <w:rsid w:val="1E6C4365"/>
    <w:rsid w:val="1E822341"/>
    <w:rsid w:val="1E835EC0"/>
    <w:rsid w:val="1E8BE845"/>
    <w:rsid w:val="1ED47969"/>
    <w:rsid w:val="1ED5DAB9"/>
    <w:rsid w:val="1EDFE3F2"/>
    <w:rsid w:val="1EE6265C"/>
    <w:rsid w:val="1EEFA8A4"/>
    <w:rsid w:val="1F090E12"/>
    <w:rsid w:val="1F33A9FF"/>
    <w:rsid w:val="1F5538DF"/>
    <w:rsid w:val="1F5663A9"/>
    <w:rsid w:val="1F5FF875"/>
    <w:rsid w:val="1F679A39"/>
    <w:rsid w:val="1F8B1DC6"/>
    <w:rsid w:val="1F8C5228"/>
    <w:rsid w:val="1FC66003"/>
    <w:rsid w:val="1FC79867"/>
    <w:rsid w:val="1FCA6084"/>
    <w:rsid w:val="1FD33BEF"/>
    <w:rsid w:val="1FF28E67"/>
    <w:rsid w:val="201E40C1"/>
    <w:rsid w:val="2024E7D5"/>
    <w:rsid w:val="20405D02"/>
    <w:rsid w:val="2042414B"/>
    <w:rsid w:val="205B4DB9"/>
    <w:rsid w:val="2061EF09"/>
    <w:rsid w:val="206C2EE5"/>
    <w:rsid w:val="2084A31E"/>
    <w:rsid w:val="20A585AD"/>
    <w:rsid w:val="20A620D9"/>
    <w:rsid w:val="20BEFE9B"/>
    <w:rsid w:val="20C30500"/>
    <w:rsid w:val="20D967F2"/>
    <w:rsid w:val="20F22FD6"/>
    <w:rsid w:val="211B46E5"/>
    <w:rsid w:val="2148ABCB"/>
    <w:rsid w:val="21569776"/>
    <w:rsid w:val="219A0BFF"/>
    <w:rsid w:val="219F0E7F"/>
    <w:rsid w:val="21AA909F"/>
    <w:rsid w:val="21C369D1"/>
    <w:rsid w:val="21D8ED34"/>
    <w:rsid w:val="21DA5F8A"/>
    <w:rsid w:val="21DF19E6"/>
    <w:rsid w:val="21E86BA2"/>
    <w:rsid w:val="21F03BE2"/>
    <w:rsid w:val="220978A2"/>
    <w:rsid w:val="220C2516"/>
    <w:rsid w:val="22253C24"/>
    <w:rsid w:val="22343323"/>
    <w:rsid w:val="2246459E"/>
    <w:rsid w:val="2257B02A"/>
    <w:rsid w:val="2260D4E9"/>
    <w:rsid w:val="226CDCB7"/>
    <w:rsid w:val="22732148"/>
    <w:rsid w:val="227AD5AC"/>
    <w:rsid w:val="228BFC38"/>
    <w:rsid w:val="229DF5BB"/>
    <w:rsid w:val="22A0CBFA"/>
    <w:rsid w:val="22A9E019"/>
    <w:rsid w:val="22AB7B52"/>
    <w:rsid w:val="22BE11F5"/>
    <w:rsid w:val="22F79C8F"/>
    <w:rsid w:val="230BF4AC"/>
    <w:rsid w:val="231D4102"/>
    <w:rsid w:val="232ACF15"/>
    <w:rsid w:val="232E8E2D"/>
    <w:rsid w:val="2333D8E5"/>
    <w:rsid w:val="2336282C"/>
    <w:rsid w:val="2337DD13"/>
    <w:rsid w:val="2343F1CE"/>
    <w:rsid w:val="235984E1"/>
    <w:rsid w:val="237758A3"/>
    <w:rsid w:val="237A28FA"/>
    <w:rsid w:val="238225A7"/>
    <w:rsid w:val="238674A2"/>
    <w:rsid w:val="239443A4"/>
    <w:rsid w:val="239481A0"/>
    <w:rsid w:val="2395A006"/>
    <w:rsid w:val="23C11743"/>
    <w:rsid w:val="23D66916"/>
    <w:rsid w:val="23E14398"/>
    <w:rsid w:val="23F31C9E"/>
    <w:rsid w:val="2401F2A0"/>
    <w:rsid w:val="24299F9F"/>
    <w:rsid w:val="243A36F4"/>
    <w:rsid w:val="243D87C9"/>
    <w:rsid w:val="244966B7"/>
    <w:rsid w:val="2460CBF9"/>
    <w:rsid w:val="24708B12"/>
    <w:rsid w:val="2470C3A1"/>
    <w:rsid w:val="247D830E"/>
    <w:rsid w:val="247E6D18"/>
    <w:rsid w:val="249A5EF0"/>
    <w:rsid w:val="24A109A6"/>
    <w:rsid w:val="24C03872"/>
    <w:rsid w:val="24C5D991"/>
    <w:rsid w:val="24E277E4"/>
    <w:rsid w:val="24F63025"/>
    <w:rsid w:val="24F70339"/>
    <w:rsid w:val="24FFF196"/>
    <w:rsid w:val="252A16DA"/>
    <w:rsid w:val="2537EE05"/>
    <w:rsid w:val="2542C2AC"/>
    <w:rsid w:val="25442815"/>
    <w:rsid w:val="255085C1"/>
    <w:rsid w:val="255D1519"/>
    <w:rsid w:val="25AE5D23"/>
    <w:rsid w:val="25B08D46"/>
    <w:rsid w:val="25B186A5"/>
    <w:rsid w:val="25CC9CA9"/>
    <w:rsid w:val="25CDBC13"/>
    <w:rsid w:val="25CDD3BA"/>
    <w:rsid w:val="25DD81C3"/>
    <w:rsid w:val="25EC802D"/>
    <w:rsid w:val="25EF3394"/>
    <w:rsid w:val="25FBDE12"/>
    <w:rsid w:val="260A28F1"/>
    <w:rsid w:val="26156E65"/>
    <w:rsid w:val="2618F624"/>
    <w:rsid w:val="2628D66D"/>
    <w:rsid w:val="263D503F"/>
    <w:rsid w:val="26491307"/>
    <w:rsid w:val="26813976"/>
    <w:rsid w:val="26B34B9E"/>
    <w:rsid w:val="26D0DF5B"/>
    <w:rsid w:val="26D90B9F"/>
    <w:rsid w:val="26E0E95F"/>
    <w:rsid w:val="27044D7C"/>
    <w:rsid w:val="271998B3"/>
    <w:rsid w:val="27524C94"/>
    <w:rsid w:val="2765CB17"/>
    <w:rsid w:val="276EF756"/>
    <w:rsid w:val="277F9905"/>
    <w:rsid w:val="278FAC33"/>
    <w:rsid w:val="27AB01CE"/>
    <w:rsid w:val="27D1A3F5"/>
    <w:rsid w:val="27DE7839"/>
    <w:rsid w:val="27E70A32"/>
    <w:rsid w:val="2806B77C"/>
    <w:rsid w:val="2817CB79"/>
    <w:rsid w:val="28286AD0"/>
    <w:rsid w:val="28371FC0"/>
    <w:rsid w:val="2844ABB4"/>
    <w:rsid w:val="285890DC"/>
    <w:rsid w:val="287671E7"/>
    <w:rsid w:val="289A5823"/>
    <w:rsid w:val="28C23E9F"/>
    <w:rsid w:val="28C50351"/>
    <w:rsid w:val="28CD04BC"/>
    <w:rsid w:val="28EF0D05"/>
    <w:rsid w:val="28FDDDFE"/>
    <w:rsid w:val="290285AF"/>
    <w:rsid w:val="29229546"/>
    <w:rsid w:val="292BB2C8"/>
    <w:rsid w:val="296A6506"/>
    <w:rsid w:val="296C9BC7"/>
    <w:rsid w:val="296D1DD1"/>
    <w:rsid w:val="2991F309"/>
    <w:rsid w:val="29A462FF"/>
    <w:rsid w:val="29C5E6BD"/>
    <w:rsid w:val="29D7519E"/>
    <w:rsid w:val="29DCBDBD"/>
    <w:rsid w:val="29DCE86F"/>
    <w:rsid w:val="29DE0068"/>
    <w:rsid w:val="2A1AAD8B"/>
    <w:rsid w:val="2A394B88"/>
    <w:rsid w:val="2A3FB46F"/>
    <w:rsid w:val="2A43E9D9"/>
    <w:rsid w:val="2A4C7E87"/>
    <w:rsid w:val="2A4DB9FF"/>
    <w:rsid w:val="2A654B53"/>
    <w:rsid w:val="2A683F18"/>
    <w:rsid w:val="2A6FCC7B"/>
    <w:rsid w:val="2A755C7A"/>
    <w:rsid w:val="2A7997AB"/>
    <w:rsid w:val="2A93227D"/>
    <w:rsid w:val="2A9A7EA7"/>
    <w:rsid w:val="2AB08703"/>
    <w:rsid w:val="2AB2C176"/>
    <w:rsid w:val="2ABD908D"/>
    <w:rsid w:val="2ABD9D2C"/>
    <w:rsid w:val="2AC40FFE"/>
    <w:rsid w:val="2AC6FADA"/>
    <w:rsid w:val="2ADA1307"/>
    <w:rsid w:val="2ADBC3E4"/>
    <w:rsid w:val="2AE429FB"/>
    <w:rsid w:val="2AF18701"/>
    <w:rsid w:val="2AFD02BC"/>
    <w:rsid w:val="2B0761DB"/>
    <w:rsid w:val="2B3272C2"/>
    <w:rsid w:val="2B3B2AA4"/>
    <w:rsid w:val="2B498901"/>
    <w:rsid w:val="2B53BE62"/>
    <w:rsid w:val="2B555635"/>
    <w:rsid w:val="2B64E804"/>
    <w:rsid w:val="2B6BA7CF"/>
    <w:rsid w:val="2B6CFF8B"/>
    <w:rsid w:val="2B6E051F"/>
    <w:rsid w:val="2BB01600"/>
    <w:rsid w:val="2BC9C180"/>
    <w:rsid w:val="2BD20005"/>
    <w:rsid w:val="2BFE024E"/>
    <w:rsid w:val="2C1E00C9"/>
    <w:rsid w:val="2C1E183A"/>
    <w:rsid w:val="2C2AF30D"/>
    <w:rsid w:val="2C2E3CD6"/>
    <w:rsid w:val="2C3A3033"/>
    <w:rsid w:val="2C53FD38"/>
    <w:rsid w:val="2C63E2E6"/>
    <w:rsid w:val="2C714B37"/>
    <w:rsid w:val="2C7F72DF"/>
    <w:rsid w:val="2C8DF6E5"/>
    <w:rsid w:val="2CA02141"/>
    <w:rsid w:val="2CAFEE3D"/>
    <w:rsid w:val="2CC17193"/>
    <w:rsid w:val="2CD0655B"/>
    <w:rsid w:val="2CE3819F"/>
    <w:rsid w:val="2D006423"/>
    <w:rsid w:val="2D227C17"/>
    <w:rsid w:val="2D463E5F"/>
    <w:rsid w:val="2D62F4B5"/>
    <w:rsid w:val="2D6A729D"/>
    <w:rsid w:val="2DB6C1E7"/>
    <w:rsid w:val="2DD085D7"/>
    <w:rsid w:val="2DE13FEE"/>
    <w:rsid w:val="2E04346F"/>
    <w:rsid w:val="2E290ACE"/>
    <w:rsid w:val="2E306573"/>
    <w:rsid w:val="2E39E83E"/>
    <w:rsid w:val="2E4408CD"/>
    <w:rsid w:val="2E45437B"/>
    <w:rsid w:val="2E46AAE1"/>
    <w:rsid w:val="2E64CF02"/>
    <w:rsid w:val="2E6DB3C3"/>
    <w:rsid w:val="2E758A31"/>
    <w:rsid w:val="2EB57020"/>
    <w:rsid w:val="2EB9731F"/>
    <w:rsid w:val="2EC427A5"/>
    <w:rsid w:val="2ED5B4B1"/>
    <w:rsid w:val="2EEDC50D"/>
    <w:rsid w:val="2F05E874"/>
    <w:rsid w:val="2F1B3E57"/>
    <w:rsid w:val="2F43B1A7"/>
    <w:rsid w:val="2F44A56D"/>
    <w:rsid w:val="2F6AB6DF"/>
    <w:rsid w:val="2F97582A"/>
    <w:rsid w:val="2FB5A4B4"/>
    <w:rsid w:val="2FBAF1E3"/>
    <w:rsid w:val="2FC50097"/>
    <w:rsid w:val="2FD4A87A"/>
    <w:rsid w:val="2FE970C1"/>
    <w:rsid w:val="2FEC9E5A"/>
    <w:rsid w:val="2FF9FAF8"/>
    <w:rsid w:val="2FFEE2D9"/>
    <w:rsid w:val="300DE31E"/>
    <w:rsid w:val="301FB182"/>
    <w:rsid w:val="304C5041"/>
    <w:rsid w:val="3075ACA8"/>
    <w:rsid w:val="308CB012"/>
    <w:rsid w:val="308F8CC6"/>
    <w:rsid w:val="30A0C65B"/>
    <w:rsid w:val="30A5BDE2"/>
    <w:rsid w:val="30B58DB8"/>
    <w:rsid w:val="30C26F07"/>
    <w:rsid w:val="30CE8D3C"/>
    <w:rsid w:val="30F7BEB1"/>
    <w:rsid w:val="30F8F6D3"/>
    <w:rsid w:val="30F9B4DF"/>
    <w:rsid w:val="310969C9"/>
    <w:rsid w:val="311032BB"/>
    <w:rsid w:val="31448420"/>
    <w:rsid w:val="3148548F"/>
    <w:rsid w:val="315361D5"/>
    <w:rsid w:val="31644D67"/>
    <w:rsid w:val="3165C9FC"/>
    <w:rsid w:val="316A24BB"/>
    <w:rsid w:val="316F3FF0"/>
    <w:rsid w:val="31D01114"/>
    <w:rsid w:val="31D85782"/>
    <w:rsid w:val="31DF4FC8"/>
    <w:rsid w:val="31F9074E"/>
    <w:rsid w:val="31FC6837"/>
    <w:rsid w:val="320509EA"/>
    <w:rsid w:val="320746AA"/>
    <w:rsid w:val="3226ED2D"/>
    <w:rsid w:val="32323886"/>
    <w:rsid w:val="3241EF1B"/>
    <w:rsid w:val="324F8096"/>
    <w:rsid w:val="32614A35"/>
    <w:rsid w:val="327D8230"/>
    <w:rsid w:val="327DFA24"/>
    <w:rsid w:val="32996BB9"/>
    <w:rsid w:val="32C84F24"/>
    <w:rsid w:val="32E66655"/>
    <w:rsid w:val="3304A7EC"/>
    <w:rsid w:val="331F999E"/>
    <w:rsid w:val="332DC907"/>
    <w:rsid w:val="3343CBF2"/>
    <w:rsid w:val="337D5F89"/>
    <w:rsid w:val="338D55BD"/>
    <w:rsid w:val="338D72EB"/>
    <w:rsid w:val="339158EE"/>
    <w:rsid w:val="339501C1"/>
    <w:rsid w:val="339F9FF1"/>
    <w:rsid w:val="33ABF214"/>
    <w:rsid w:val="33C05EE3"/>
    <w:rsid w:val="33C300FB"/>
    <w:rsid w:val="33C4F78C"/>
    <w:rsid w:val="33C78B2A"/>
    <w:rsid w:val="33EBF325"/>
    <w:rsid w:val="33EE6B98"/>
    <w:rsid w:val="33F9BCED"/>
    <w:rsid w:val="33FA098C"/>
    <w:rsid w:val="34258EBD"/>
    <w:rsid w:val="3427FB3F"/>
    <w:rsid w:val="3428DE55"/>
    <w:rsid w:val="3429A6ED"/>
    <w:rsid w:val="34338C5C"/>
    <w:rsid w:val="343DC4A9"/>
    <w:rsid w:val="347B7E9B"/>
    <w:rsid w:val="347D33E8"/>
    <w:rsid w:val="347DF592"/>
    <w:rsid w:val="348A894E"/>
    <w:rsid w:val="349A3779"/>
    <w:rsid w:val="349D54B2"/>
    <w:rsid w:val="34B11081"/>
    <w:rsid w:val="34BBDB7D"/>
    <w:rsid w:val="34CF2E7C"/>
    <w:rsid w:val="34D81AED"/>
    <w:rsid w:val="34E1160A"/>
    <w:rsid w:val="34ED51F6"/>
    <w:rsid w:val="34F94B3B"/>
    <w:rsid w:val="350FA711"/>
    <w:rsid w:val="35637AF0"/>
    <w:rsid w:val="357E5D48"/>
    <w:rsid w:val="35C37BEF"/>
    <w:rsid w:val="35E5D7E0"/>
    <w:rsid w:val="35E78250"/>
    <w:rsid w:val="360DD9D4"/>
    <w:rsid w:val="361D7D4E"/>
    <w:rsid w:val="363639B0"/>
    <w:rsid w:val="363CE486"/>
    <w:rsid w:val="363EDBA6"/>
    <w:rsid w:val="36561605"/>
    <w:rsid w:val="366584FB"/>
    <w:rsid w:val="366C0F7B"/>
    <w:rsid w:val="367C7A38"/>
    <w:rsid w:val="36965ED4"/>
    <w:rsid w:val="3699D0B8"/>
    <w:rsid w:val="36A39E71"/>
    <w:rsid w:val="36A41054"/>
    <w:rsid w:val="36A7E2CC"/>
    <w:rsid w:val="36AC6148"/>
    <w:rsid w:val="36B37D98"/>
    <w:rsid w:val="36B3835A"/>
    <w:rsid w:val="36B4E94B"/>
    <w:rsid w:val="36CB238B"/>
    <w:rsid w:val="36D5EE1E"/>
    <w:rsid w:val="36E0A117"/>
    <w:rsid w:val="36F4ACF1"/>
    <w:rsid w:val="37031DE1"/>
    <w:rsid w:val="3718BB34"/>
    <w:rsid w:val="3761C8DD"/>
    <w:rsid w:val="376BF1E9"/>
    <w:rsid w:val="37856D28"/>
    <w:rsid w:val="37889E8D"/>
    <w:rsid w:val="37914846"/>
    <w:rsid w:val="37974879"/>
    <w:rsid w:val="37A0CFF8"/>
    <w:rsid w:val="37AC381A"/>
    <w:rsid w:val="37E7E00E"/>
    <w:rsid w:val="37EEEB72"/>
    <w:rsid w:val="38158EEF"/>
    <w:rsid w:val="3858B20B"/>
    <w:rsid w:val="385904BC"/>
    <w:rsid w:val="38778C84"/>
    <w:rsid w:val="388926B9"/>
    <w:rsid w:val="38AD5678"/>
    <w:rsid w:val="38B31AAD"/>
    <w:rsid w:val="38B55EB0"/>
    <w:rsid w:val="38C00000"/>
    <w:rsid w:val="38C3ED96"/>
    <w:rsid w:val="38CE8240"/>
    <w:rsid w:val="38D683F5"/>
    <w:rsid w:val="38D855DE"/>
    <w:rsid w:val="38E7A86E"/>
    <w:rsid w:val="38FC5F86"/>
    <w:rsid w:val="390A29E3"/>
    <w:rsid w:val="390FA5BB"/>
    <w:rsid w:val="3921626F"/>
    <w:rsid w:val="392D3587"/>
    <w:rsid w:val="394B7967"/>
    <w:rsid w:val="3967BB34"/>
    <w:rsid w:val="39948E70"/>
    <w:rsid w:val="399E852A"/>
    <w:rsid w:val="39CD37E8"/>
    <w:rsid w:val="3A0857E1"/>
    <w:rsid w:val="3A2EE189"/>
    <w:rsid w:val="3A433DA6"/>
    <w:rsid w:val="3A5D98AB"/>
    <w:rsid w:val="3A611FD9"/>
    <w:rsid w:val="3A61FFAE"/>
    <w:rsid w:val="3A6EA275"/>
    <w:rsid w:val="3A8155D5"/>
    <w:rsid w:val="3A874502"/>
    <w:rsid w:val="3A9069F6"/>
    <w:rsid w:val="3A9B04AA"/>
    <w:rsid w:val="3AA608D4"/>
    <w:rsid w:val="3AC986DA"/>
    <w:rsid w:val="3ADA5A08"/>
    <w:rsid w:val="3AEC3689"/>
    <w:rsid w:val="3B22EE95"/>
    <w:rsid w:val="3B364EB0"/>
    <w:rsid w:val="3B476014"/>
    <w:rsid w:val="3B4C33AE"/>
    <w:rsid w:val="3B5ACB5C"/>
    <w:rsid w:val="3B6DAD88"/>
    <w:rsid w:val="3B84B942"/>
    <w:rsid w:val="3B8F4926"/>
    <w:rsid w:val="3B9ABC28"/>
    <w:rsid w:val="3BA9424A"/>
    <w:rsid w:val="3BC42832"/>
    <w:rsid w:val="3BD86427"/>
    <w:rsid w:val="3BDC2D78"/>
    <w:rsid w:val="3BDEEB62"/>
    <w:rsid w:val="3BE2BB7E"/>
    <w:rsid w:val="3BE56076"/>
    <w:rsid w:val="3BF54861"/>
    <w:rsid w:val="3C339518"/>
    <w:rsid w:val="3C47D8C7"/>
    <w:rsid w:val="3C4B0B6C"/>
    <w:rsid w:val="3C63BE28"/>
    <w:rsid w:val="3C65F6D4"/>
    <w:rsid w:val="3C68BDED"/>
    <w:rsid w:val="3C6F2A5B"/>
    <w:rsid w:val="3C798D1E"/>
    <w:rsid w:val="3C8FFF24"/>
    <w:rsid w:val="3CA8DDAD"/>
    <w:rsid w:val="3CB477F0"/>
    <w:rsid w:val="3CB529D4"/>
    <w:rsid w:val="3CD5A440"/>
    <w:rsid w:val="3CE2BF94"/>
    <w:rsid w:val="3CEE3D4C"/>
    <w:rsid w:val="3D0667D9"/>
    <w:rsid w:val="3D0714BE"/>
    <w:rsid w:val="3D0A9DE2"/>
    <w:rsid w:val="3D3CF89F"/>
    <w:rsid w:val="3D404C6C"/>
    <w:rsid w:val="3D4CF881"/>
    <w:rsid w:val="3D5AE722"/>
    <w:rsid w:val="3D62CFD9"/>
    <w:rsid w:val="3D67D530"/>
    <w:rsid w:val="3D69C10A"/>
    <w:rsid w:val="3D7690BC"/>
    <w:rsid w:val="3D9F24F7"/>
    <w:rsid w:val="3DA61CC8"/>
    <w:rsid w:val="3DB91896"/>
    <w:rsid w:val="3DBBF853"/>
    <w:rsid w:val="3DBE6008"/>
    <w:rsid w:val="3DD99FE8"/>
    <w:rsid w:val="3DDCD436"/>
    <w:rsid w:val="3DDEF321"/>
    <w:rsid w:val="3DE40ABE"/>
    <w:rsid w:val="3E11A14B"/>
    <w:rsid w:val="3E1DFCAF"/>
    <w:rsid w:val="3E202453"/>
    <w:rsid w:val="3E2D65E7"/>
    <w:rsid w:val="3E42CA96"/>
    <w:rsid w:val="3E4B42FE"/>
    <w:rsid w:val="3E4B8743"/>
    <w:rsid w:val="3E62F8F9"/>
    <w:rsid w:val="3E8EF598"/>
    <w:rsid w:val="3E9D89D6"/>
    <w:rsid w:val="3EBAEDF8"/>
    <w:rsid w:val="3EC67976"/>
    <w:rsid w:val="3ED89643"/>
    <w:rsid w:val="3ED9AC28"/>
    <w:rsid w:val="3EDA4222"/>
    <w:rsid w:val="3EE2A500"/>
    <w:rsid w:val="3EEEA4D9"/>
    <w:rsid w:val="3EFC41E0"/>
    <w:rsid w:val="3F029108"/>
    <w:rsid w:val="3F04AF61"/>
    <w:rsid w:val="3F1A08AC"/>
    <w:rsid w:val="3F2145EF"/>
    <w:rsid w:val="3F2B864E"/>
    <w:rsid w:val="3F2F2F15"/>
    <w:rsid w:val="3F3F65E9"/>
    <w:rsid w:val="3F49D0F4"/>
    <w:rsid w:val="3F5B5B53"/>
    <w:rsid w:val="3FAA9B93"/>
    <w:rsid w:val="3FB816E3"/>
    <w:rsid w:val="3FBA2650"/>
    <w:rsid w:val="3FC483E3"/>
    <w:rsid w:val="3FF57487"/>
    <w:rsid w:val="3FFE249B"/>
    <w:rsid w:val="4002DEC0"/>
    <w:rsid w:val="40098C28"/>
    <w:rsid w:val="400E229D"/>
    <w:rsid w:val="402BA6F5"/>
    <w:rsid w:val="4033B3C3"/>
    <w:rsid w:val="4047F103"/>
    <w:rsid w:val="40633C97"/>
    <w:rsid w:val="409BAE3F"/>
    <w:rsid w:val="40AD78DA"/>
    <w:rsid w:val="40AF0F8A"/>
    <w:rsid w:val="40B676F8"/>
    <w:rsid w:val="40CB770D"/>
    <w:rsid w:val="40CD63BF"/>
    <w:rsid w:val="40F077B6"/>
    <w:rsid w:val="40F3A47B"/>
    <w:rsid w:val="40FAB185"/>
    <w:rsid w:val="40FD3123"/>
    <w:rsid w:val="4105DA51"/>
    <w:rsid w:val="41299800"/>
    <w:rsid w:val="4136DA25"/>
    <w:rsid w:val="41511D0F"/>
    <w:rsid w:val="41565760"/>
    <w:rsid w:val="416E6824"/>
    <w:rsid w:val="417B627D"/>
    <w:rsid w:val="417C5798"/>
    <w:rsid w:val="41816E0F"/>
    <w:rsid w:val="4185F83B"/>
    <w:rsid w:val="418DDC64"/>
    <w:rsid w:val="41C1C4AA"/>
    <w:rsid w:val="41CF5E05"/>
    <w:rsid w:val="41E8BD6C"/>
    <w:rsid w:val="420D276D"/>
    <w:rsid w:val="4212430E"/>
    <w:rsid w:val="42138777"/>
    <w:rsid w:val="423105D6"/>
    <w:rsid w:val="42455FA2"/>
    <w:rsid w:val="424E398E"/>
    <w:rsid w:val="42723085"/>
    <w:rsid w:val="4280DF82"/>
    <w:rsid w:val="4289E424"/>
    <w:rsid w:val="429E18F1"/>
    <w:rsid w:val="42A0DA7E"/>
    <w:rsid w:val="42B9CBB0"/>
    <w:rsid w:val="42C7973F"/>
    <w:rsid w:val="42D0F339"/>
    <w:rsid w:val="42E681EF"/>
    <w:rsid w:val="42F0900C"/>
    <w:rsid w:val="431AD85A"/>
    <w:rsid w:val="432E7047"/>
    <w:rsid w:val="433B088F"/>
    <w:rsid w:val="433FA979"/>
    <w:rsid w:val="434443F4"/>
    <w:rsid w:val="434D688A"/>
    <w:rsid w:val="434D833F"/>
    <w:rsid w:val="4350F7D1"/>
    <w:rsid w:val="435D9F16"/>
    <w:rsid w:val="435FF45F"/>
    <w:rsid w:val="43726055"/>
    <w:rsid w:val="4373030D"/>
    <w:rsid w:val="4373452E"/>
    <w:rsid w:val="437BCDAC"/>
    <w:rsid w:val="43B019F0"/>
    <w:rsid w:val="43B9CCB7"/>
    <w:rsid w:val="43C4C9E0"/>
    <w:rsid w:val="43DEE21C"/>
    <w:rsid w:val="43DF3795"/>
    <w:rsid w:val="43DF9C7E"/>
    <w:rsid w:val="43E49B73"/>
    <w:rsid w:val="43F42B9B"/>
    <w:rsid w:val="43F449DD"/>
    <w:rsid w:val="442D13AD"/>
    <w:rsid w:val="4446B20B"/>
    <w:rsid w:val="4451A649"/>
    <w:rsid w:val="446BD758"/>
    <w:rsid w:val="44793251"/>
    <w:rsid w:val="447D39AD"/>
    <w:rsid w:val="448EA23A"/>
    <w:rsid w:val="44A57699"/>
    <w:rsid w:val="44BFB2DD"/>
    <w:rsid w:val="44D0B0A2"/>
    <w:rsid w:val="44D96D4F"/>
    <w:rsid w:val="44E64B29"/>
    <w:rsid w:val="44FC67DE"/>
    <w:rsid w:val="44FFBA77"/>
    <w:rsid w:val="450A938C"/>
    <w:rsid w:val="45177848"/>
    <w:rsid w:val="451F94AB"/>
    <w:rsid w:val="4551C484"/>
    <w:rsid w:val="457D1F94"/>
    <w:rsid w:val="458468C9"/>
    <w:rsid w:val="45A0FBA5"/>
    <w:rsid w:val="45A3691A"/>
    <w:rsid w:val="45AC819F"/>
    <w:rsid w:val="45B9E064"/>
    <w:rsid w:val="45C08252"/>
    <w:rsid w:val="45E847F8"/>
    <w:rsid w:val="45FBFA7F"/>
    <w:rsid w:val="4603715C"/>
    <w:rsid w:val="4603EAF6"/>
    <w:rsid w:val="460936A4"/>
    <w:rsid w:val="46206A38"/>
    <w:rsid w:val="4622C6B4"/>
    <w:rsid w:val="4647208A"/>
    <w:rsid w:val="465DE23F"/>
    <w:rsid w:val="46600E5C"/>
    <w:rsid w:val="4679C3A2"/>
    <w:rsid w:val="46866F2B"/>
    <w:rsid w:val="468C1415"/>
    <w:rsid w:val="468E62BD"/>
    <w:rsid w:val="4690367A"/>
    <w:rsid w:val="46AAD85B"/>
    <w:rsid w:val="46AAEBC2"/>
    <w:rsid w:val="46B50D1E"/>
    <w:rsid w:val="46C6CF71"/>
    <w:rsid w:val="46EC4B63"/>
    <w:rsid w:val="470FEA45"/>
    <w:rsid w:val="47349741"/>
    <w:rsid w:val="473AF7E1"/>
    <w:rsid w:val="4742E105"/>
    <w:rsid w:val="4750D340"/>
    <w:rsid w:val="477E5B86"/>
    <w:rsid w:val="47913956"/>
    <w:rsid w:val="47A92923"/>
    <w:rsid w:val="47AF6026"/>
    <w:rsid w:val="47EF5A51"/>
    <w:rsid w:val="47FB0AB6"/>
    <w:rsid w:val="480F3F90"/>
    <w:rsid w:val="481014A1"/>
    <w:rsid w:val="48103A36"/>
    <w:rsid w:val="484A70C1"/>
    <w:rsid w:val="485C8981"/>
    <w:rsid w:val="48616550"/>
    <w:rsid w:val="489A15B8"/>
    <w:rsid w:val="48A467AD"/>
    <w:rsid w:val="48AEA1FD"/>
    <w:rsid w:val="48D64AA3"/>
    <w:rsid w:val="48EC55C9"/>
    <w:rsid w:val="48F16DCC"/>
    <w:rsid w:val="48F1F8D2"/>
    <w:rsid w:val="490D0D89"/>
    <w:rsid w:val="4919F25C"/>
    <w:rsid w:val="491F059D"/>
    <w:rsid w:val="493B655F"/>
    <w:rsid w:val="493DE20C"/>
    <w:rsid w:val="49713901"/>
    <w:rsid w:val="4996F6F2"/>
    <w:rsid w:val="49A009B3"/>
    <w:rsid w:val="49ADD1BC"/>
    <w:rsid w:val="49B7A0CB"/>
    <w:rsid w:val="49C101E8"/>
    <w:rsid w:val="49C70A5E"/>
    <w:rsid w:val="49C955E0"/>
    <w:rsid w:val="49FE66DC"/>
    <w:rsid w:val="4A0BCA16"/>
    <w:rsid w:val="4A107465"/>
    <w:rsid w:val="4A2AF806"/>
    <w:rsid w:val="4A31855F"/>
    <w:rsid w:val="4A323462"/>
    <w:rsid w:val="4A551793"/>
    <w:rsid w:val="4A5D4836"/>
    <w:rsid w:val="4A705662"/>
    <w:rsid w:val="4A761484"/>
    <w:rsid w:val="4A850C6F"/>
    <w:rsid w:val="4AA5E957"/>
    <w:rsid w:val="4AADC881"/>
    <w:rsid w:val="4AAED728"/>
    <w:rsid w:val="4AC04289"/>
    <w:rsid w:val="4AC4AFE6"/>
    <w:rsid w:val="4ACD5099"/>
    <w:rsid w:val="4AE80039"/>
    <w:rsid w:val="4B002557"/>
    <w:rsid w:val="4B185C0D"/>
    <w:rsid w:val="4B189692"/>
    <w:rsid w:val="4B262112"/>
    <w:rsid w:val="4B31BA43"/>
    <w:rsid w:val="4B396DC3"/>
    <w:rsid w:val="4B563933"/>
    <w:rsid w:val="4B88C2FC"/>
    <w:rsid w:val="4B8DC974"/>
    <w:rsid w:val="4B9B6D11"/>
    <w:rsid w:val="4B9C2E26"/>
    <w:rsid w:val="4BAB14C0"/>
    <w:rsid w:val="4BC31EC5"/>
    <w:rsid w:val="4BD4A128"/>
    <w:rsid w:val="4BDF6FB4"/>
    <w:rsid w:val="4BFDD63F"/>
    <w:rsid w:val="4C0822E7"/>
    <w:rsid w:val="4C12B550"/>
    <w:rsid w:val="4C357E6D"/>
    <w:rsid w:val="4C400034"/>
    <w:rsid w:val="4C4FA620"/>
    <w:rsid w:val="4C688FA1"/>
    <w:rsid w:val="4C712183"/>
    <w:rsid w:val="4C7CB515"/>
    <w:rsid w:val="4C864961"/>
    <w:rsid w:val="4C912468"/>
    <w:rsid w:val="4C9585EF"/>
    <w:rsid w:val="4CA43CB2"/>
    <w:rsid w:val="4CA5971A"/>
    <w:rsid w:val="4CC47BC8"/>
    <w:rsid w:val="4CC99A78"/>
    <w:rsid w:val="4CCFB44C"/>
    <w:rsid w:val="4CF03C48"/>
    <w:rsid w:val="4D0FF14A"/>
    <w:rsid w:val="4D16F39E"/>
    <w:rsid w:val="4D180DBD"/>
    <w:rsid w:val="4D1BE1E0"/>
    <w:rsid w:val="4D3891C9"/>
    <w:rsid w:val="4D690BCF"/>
    <w:rsid w:val="4D6F3461"/>
    <w:rsid w:val="4D824488"/>
    <w:rsid w:val="4DC4829C"/>
    <w:rsid w:val="4DD2E8C8"/>
    <w:rsid w:val="4DE91C88"/>
    <w:rsid w:val="4DE95972"/>
    <w:rsid w:val="4DFA7EA4"/>
    <w:rsid w:val="4E55C195"/>
    <w:rsid w:val="4E6157DC"/>
    <w:rsid w:val="4E965C7D"/>
    <w:rsid w:val="4E988DD8"/>
    <w:rsid w:val="4E9F93E1"/>
    <w:rsid w:val="4EA91033"/>
    <w:rsid w:val="4EAA95C7"/>
    <w:rsid w:val="4EBA3778"/>
    <w:rsid w:val="4EC2AC38"/>
    <w:rsid w:val="4EC313B9"/>
    <w:rsid w:val="4EC3F4D8"/>
    <w:rsid w:val="4ED45E94"/>
    <w:rsid w:val="4EF84726"/>
    <w:rsid w:val="4F0CEA03"/>
    <w:rsid w:val="4F188731"/>
    <w:rsid w:val="4F221A14"/>
    <w:rsid w:val="4F41B575"/>
    <w:rsid w:val="4F66029E"/>
    <w:rsid w:val="4F7B4590"/>
    <w:rsid w:val="4F9491F6"/>
    <w:rsid w:val="4FA0AC85"/>
    <w:rsid w:val="4FA1F281"/>
    <w:rsid w:val="4FB341FB"/>
    <w:rsid w:val="4FBC7A97"/>
    <w:rsid w:val="4FBE862B"/>
    <w:rsid w:val="4FD5CBA7"/>
    <w:rsid w:val="4FF5E924"/>
    <w:rsid w:val="5001777D"/>
    <w:rsid w:val="500CD0B1"/>
    <w:rsid w:val="5021F7B3"/>
    <w:rsid w:val="504423F1"/>
    <w:rsid w:val="50463754"/>
    <w:rsid w:val="50488995"/>
    <w:rsid w:val="50765B8C"/>
    <w:rsid w:val="507D49DE"/>
    <w:rsid w:val="508986D4"/>
    <w:rsid w:val="5093C740"/>
    <w:rsid w:val="5097F7E7"/>
    <w:rsid w:val="5098ABAF"/>
    <w:rsid w:val="50990200"/>
    <w:rsid w:val="50AE43E5"/>
    <w:rsid w:val="50B4CBFF"/>
    <w:rsid w:val="50D4B77A"/>
    <w:rsid w:val="50E86193"/>
    <w:rsid w:val="50F1D990"/>
    <w:rsid w:val="50F3C1BD"/>
    <w:rsid w:val="50F43621"/>
    <w:rsid w:val="5123F226"/>
    <w:rsid w:val="5126ADAC"/>
    <w:rsid w:val="5133ACD2"/>
    <w:rsid w:val="51377C94"/>
    <w:rsid w:val="5148193E"/>
    <w:rsid w:val="5161B057"/>
    <w:rsid w:val="51713747"/>
    <w:rsid w:val="51910E5A"/>
    <w:rsid w:val="51B411C6"/>
    <w:rsid w:val="51B77BD3"/>
    <w:rsid w:val="51CA4477"/>
    <w:rsid w:val="51CBB22B"/>
    <w:rsid w:val="51E23345"/>
    <w:rsid w:val="51E8171E"/>
    <w:rsid w:val="51E8D68C"/>
    <w:rsid w:val="51F68A42"/>
    <w:rsid w:val="51F95566"/>
    <w:rsid w:val="51FC5350"/>
    <w:rsid w:val="520F3023"/>
    <w:rsid w:val="5218CB5F"/>
    <w:rsid w:val="521A74B7"/>
    <w:rsid w:val="521F7B20"/>
    <w:rsid w:val="52233238"/>
    <w:rsid w:val="524F0162"/>
    <w:rsid w:val="52522839"/>
    <w:rsid w:val="5266DBE8"/>
    <w:rsid w:val="52682055"/>
    <w:rsid w:val="527F5A19"/>
    <w:rsid w:val="52B0E2C1"/>
    <w:rsid w:val="52B14FF8"/>
    <w:rsid w:val="52C2F29A"/>
    <w:rsid w:val="52C4240B"/>
    <w:rsid w:val="52ECD2B5"/>
    <w:rsid w:val="52EF2C66"/>
    <w:rsid w:val="52FF8DB4"/>
    <w:rsid w:val="5303BA64"/>
    <w:rsid w:val="53085A33"/>
    <w:rsid w:val="53112673"/>
    <w:rsid w:val="5314179B"/>
    <w:rsid w:val="5329204F"/>
    <w:rsid w:val="53569803"/>
    <w:rsid w:val="535F70CD"/>
    <w:rsid w:val="5362314C"/>
    <w:rsid w:val="5370D683"/>
    <w:rsid w:val="5371378A"/>
    <w:rsid w:val="53726BD4"/>
    <w:rsid w:val="537F3998"/>
    <w:rsid w:val="5383CDD9"/>
    <w:rsid w:val="538F7AB1"/>
    <w:rsid w:val="53C31380"/>
    <w:rsid w:val="53ECC524"/>
    <w:rsid w:val="5419ECCC"/>
    <w:rsid w:val="54200B59"/>
    <w:rsid w:val="548059ED"/>
    <w:rsid w:val="5480CCAC"/>
    <w:rsid w:val="548A77F9"/>
    <w:rsid w:val="5494C53A"/>
    <w:rsid w:val="54B93BAC"/>
    <w:rsid w:val="54C304F8"/>
    <w:rsid w:val="54C74868"/>
    <w:rsid w:val="54D659F5"/>
    <w:rsid w:val="54F2830D"/>
    <w:rsid w:val="5522CB61"/>
    <w:rsid w:val="55417FB8"/>
    <w:rsid w:val="5548C466"/>
    <w:rsid w:val="558C62DB"/>
    <w:rsid w:val="5593CC71"/>
    <w:rsid w:val="559ACAD0"/>
    <w:rsid w:val="559D47A4"/>
    <w:rsid w:val="55A01074"/>
    <w:rsid w:val="55D28E9C"/>
    <w:rsid w:val="55F3CD23"/>
    <w:rsid w:val="561D9A8A"/>
    <w:rsid w:val="561F13C0"/>
    <w:rsid w:val="56252694"/>
    <w:rsid w:val="564A2E2B"/>
    <w:rsid w:val="56770119"/>
    <w:rsid w:val="5693CF05"/>
    <w:rsid w:val="56A2EED9"/>
    <w:rsid w:val="56A3723E"/>
    <w:rsid w:val="56A4C904"/>
    <w:rsid w:val="56A806D6"/>
    <w:rsid w:val="56B9D673"/>
    <w:rsid w:val="56BA27CF"/>
    <w:rsid w:val="56BC3C56"/>
    <w:rsid w:val="56F4316E"/>
    <w:rsid w:val="56F4C29A"/>
    <w:rsid w:val="5706EDBC"/>
    <w:rsid w:val="571DEBE0"/>
    <w:rsid w:val="575CFAF4"/>
    <w:rsid w:val="577A08FD"/>
    <w:rsid w:val="57876D64"/>
    <w:rsid w:val="5795AEC9"/>
    <w:rsid w:val="57B47179"/>
    <w:rsid w:val="57D10BBC"/>
    <w:rsid w:val="57E7B341"/>
    <w:rsid w:val="57ECBBC5"/>
    <w:rsid w:val="57F2DBCC"/>
    <w:rsid w:val="5800D42D"/>
    <w:rsid w:val="5804A0B3"/>
    <w:rsid w:val="581ECFCC"/>
    <w:rsid w:val="5825D099"/>
    <w:rsid w:val="582D35AE"/>
    <w:rsid w:val="58414682"/>
    <w:rsid w:val="5843FFA5"/>
    <w:rsid w:val="58465946"/>
    <w:rsid w:val="5847AC48"/>
    <w:rsid w:val="58546DBF"/>
    <w:rsid w:val="5868CF64"/>
    <w:rsid w:val="586977D6"/>
    <w:rsid w:val="586C0AB0"/>
    <w:rsid w:val="58701929"/>
    <w:rsid w:val="588749D9"/>
    <w:rsid w:val="5892EBA0"/>
    <w:rsid w:val="5896F7A1"/>
    <w:rsid w:val="589E3D98"/>
    <w:rsid w:val="589F9F48"/>
    <w:rsid w:val="58D47A8B"/>
    <w:rsid w:val="58EF33A7"/>
    <w:rsid w:val="58EF9262"/>
    <w:rsid w:val="58F030DE"/>
    <w:rsid w:val="590010F7"/>
    <w:rsid w:val="590BB079"/>
    <w:rsid w:val="592D204C"/>
    <w:rsid w:val="5935CFF0"/>
    <w:rsid w:val="59502E52"/>
    <w:rsid w:val="59524642"/>
    <w:rsid w:val="595C3F04"/>
    <w:rsid w:val="5971E51E"/>
    <w:rsid w:val="597A790B"/>
    <w:rsid w:val="59A92C71"/>
    <w:rsid w:val="59BD86E1"/>
    <w:rsid w:val="59D276F3"/>
    <w:rsid w:val="59E239C0"/>
    <w:rsid w:val="59E6A5A9"/>
    <w:rsid w:val="59E937DE"/>
    <w:rsid w:val="59EC9E1F"/>
    <w:rsid w:val="5A232145"/>
    <w:rsid w:val="5A7AC919"/>
    <w:rsid w:val="5A8BAA72"/>
    <w:rsid w:val="5A919959"/>
    <w:rsid w:val="5AA856C7"/>
    <w:rsid w:val="5AB034A4"/>
    <w:rsid w:val="5ADCAB18"/>
    <w:rsid w:val="5AE57B03"/>
    <w:rsid w:val="5AE59532"/>
    <w:rsid w:val="5AF79652"/>
    <w:rsid w:val="5B050989"/>
    <w:rsid w:val="5B0B1D08"/>
    <w:rsid w:val="5B167C47"/>
    <w:rsid w:val="5B1D8EC6"/>
    <w:rsid w:val="5B35545F"/>
    <w:rsid w:val="5B4FA847"/>
    <w:rsid w:val="5B508BBE"/>
    <w:rsid w:val="5B50E90F"/>
    <w:rsid w:val="5B5600AB"/>
    <w:rsid w:val="5B5A37A2"/>
    <w:rsid w:val="5B5A7453"/>
    <w:rsid w:val="5B66D439"/>
    <w:rsid w:val="5B680BDE"/>
    <w:rsid w:val="5B728CA5"/>
    <w:rsid w:val="5B8FB599"/>
    <w:rsid w:val="5B99EDD0"/>
    <w:rsid w:val="5BA1DD42"/>
    <w:rsid w:val="5BAFB41E"/>
    <w:rsid w:val="5BB7AF30"/>
    <w:rsid w:val="5BBEDFD7"/>
    <w:rsid w:val="5BD6E5D8"/>
    <w:rsid w:val="5BDAF852"/>
    <w:rsid w:val="5BE63435"/>
    <w:rsid w:val="5BF0B3AA"/>
    <w:rsid w:val="5C023813"/>
    <w:rsid w:val="5C02E432"/>
    <w:rsid w:val="5C08655E"/>
    <w:rsid w:val="5C3E9359"/>
    <w:rsid w:val="5C49107A"/>
    <w:rsid w:val="5C4F9FA5"/>
    <w:rsid w:val="5C605A9B"/>
    <w:rsid w:val="5C662A38"/>
    <w:rsid w:val="5C6D95E7"/>
    <w:rsid w:val="5C78203C"/>
    <w:rsid w:val="5C868F62"/>
    <w:rsid w:val="5C9BACB5"/>
    <w:rsid w:val="5CBD1840"/>
    <w:rsid w:val="5CCA0591"/>
    <w:rsid w:val="5D06B904"/>
    <w:rsid w:val="5D184AC4"/>
    <w:rsid w:val="5D322314"/>
    <w:rsid w:val="5D35748C"/>
    <w:rsid w:val="5D498477"/>
    <w:rsid w:val="5D541C49"/>
    <w:rsid w:val="5D6D9756"/>
    <w:rsid w:val="5DAEDDC4"/>
    <w:rsid w:val="5DB7E70D"/>
    <w:rsid w:val="5DD22C42"/>
    <w:rsid w:val="5DD9D38B"/>
    <w:rsid w:val="5DEC5109"/>
    <w:rsid w:val="5DF1F119"/>
    <w:rsid w:val="5E0EED35"/>
    <w:rsid w:val="5E13613E"/>
    <w:rsid w:val="5E2002DB"/>
    <w:rsid w:val="5E2216A3"/>
    <w:rsid w:val="5E442036"/>
    <w:rsid w:val="5E4E8485"/>
    <w:rsid w:val="5E5121EC"/>
    <w:rsid w:val="5E52788F"/>
    <w:rsid w:val="5E5A738A"/>
    <w:rsid w:val="5E6198BD"/>
    <w:rsid w:val="5E80A5EF"/>
    <w:rsid w:val="5EA7CEB1"/>
    <w:rsid w:val="5EAB6BA1"/>
    <w:rsid w:val="5EBDE81F"/>
    <w:rsid w:val="5ED0B6C0"/>
    <w:rsid w:val="5ED12796"/>
    <w:rsid w:val="5ED4E53B"/>
    <w:rsid w:val="5EEE5248"/>
    <w:rsid w:val="5EEEA861"/>
    <w:rsid w:val="5EF3E4BF"/>
    <w:rsid w:val="5F0EACAE"/>
    <w:rsid w:val="5F159F07"/>
    <w:rsid w:val="5F168979"/>
    <w:rsid w:val="5F529A04"/>
    <w:rsid w:val="5F574F9A"/>
    <w:rsid w:val="5F68014C"/>
    <w:rsid w:val="5F71C06A"/>
    <w:rsid w:val="5F7655D8"/>
    <w:rsid w:val="5F7F62A7"/>
    <w:rsid w:val="5F87621D"/>
    <w:rsid w:val="5F881E4F"/>
    <w:rsid w:val="5F94B73C"/>
    <w:rsid w:val="5FA25434"/>
    <w:rsid w:val="5FACDC7B"/>
    <w:rsid w:val="5FC252B3"/>
    <w:rsid w:val="5FDDAA72"/>
    <w:rsid w:val="5FDE61B0"/>
    <w:rsid w:val="5FF874D1"/>
    <w:rsid w:val="603DBAE9"/>
    <w:rsid w:val="6078E34D"/>
    <w:rsid w:val="60896B09"/>
    <w:rsid w:val="60A3EDE8"/>
    <w:rsid w:val="60A66DAB"/>
    <w:rsid w:val="60C4450C"/>
    <w:rsid w:val="60DF6B2B"/>
    <w:rsid w:val="611D20D2"/>
    <w:rsid w:val="612204D9"/>
    <w:rsid w:val="612DE7B6"/>
    <w:rsid w:val="6138116A"/>
    <w:rsid w:val="6140A4EF"/>
    <w:rsid w:val="614E9EA3"/>
    <w:rsid w:val="614FAB72"/>
    <w:rsid w:val="61522989"/>
    <w:rsid w:val="6153F8A5"/>
    <w:rsid w:val="615AE11B"/>
    <w:rsid w:val="6181D20E"/>
    <w:rsid w:val="618BED10"/>
    <w:rsid w:val="618E3FE6"/>
    <w:rsid w:val="61C08AFE"/>
    <w:rsid w:val="61D9FF0C"/>
    <w:rsid w:val="61DE8E17"/>
    <w:rsid w:val="61EEFF2F"/>
    <w:rsid w:val="62039164"/>
    <w:rsid w:val="6222504E"/>
    <w:rsid w:val="62277CC6"/>
    <w:rsid w:val="622C9950"/>
    <w:rsid w:val="622E68D8"/>
    <w:rsid w:val="623CE5AB"/>
    <w:rsid w:val="62619A2C"/>
    <w:rsid w:val="627338FD"/>
    <w:rsid w:val="6279C014"/>
    <w:rsid w:val="62938F72"/>
    <w:rsid w:val="62A1FB7D"/>
    <w:rsid w:val="62C8C6E4"/>
    <w:rsid w:val="62E363B6"/>
    <w:rsid w:val="63100F21"/>
    <w:rsid w:val="6337F8FE"/>
    <w:rsid w:val="633C61DD"/>
    <w:rsid w:val="6341FB8D"/>
    <w:rsid w:val="6347B88A"/>
    <w:rsid w:val="634802EE"/>
    <w:rsid w:val="635292BD"/>
    <w:rsid w:val="63609AB0"/>
    <w:rsid w:val="636282A9"/>
    <w:rsid w:val="636FA4DB"/>
    <w:rsid w:val="6382DF81"/>
    <w:rsid w:val="63AA8B07"/>
    <w:rsid w:val="63AC1A32"/>
    <w:rsid w:val="63B9E670"/>
    <w:rsid w:val="63E48FB8"/>
    <w:rsid w:val="63F2FB1A"/>
    <w:rsid w:val="63FA715F"/>
    <w:rsid w:val="64178400"/>
    <w:rsid w:val="64213493"/>
    <w:rsid w:val="6427F43E"/>
    <w:rsid w:val="643C8484"/>
    <w:rsid w:val="644566B1"/>
    <w:rsid w:val="6452F8D4"/>
    <w:rsid w:val="646213C4"/>
    <w:rsid w:val="646C6987"/>
    <w:rsid w:val="64994FED"/>
    <w:rsid w:val="649B4E63"/>
    <w:rsid w:val="64AAF60A"/>
    <w:rsid w:val="64B0AFA3"/>
    <w:rsid w:val="64C1C5D4"/>
    <w:rsid w:val="64C8B8F7"/>
    <w:rsid w:val="64CE068D"/>
    <w:rsid w:val="64E219CD"/>
    <w:rsid w:val="64F73F21"/>
    <w:rsid w:val="6500C343"/>
    <w:rsid w:val="65534034"/>
    <w:rsid w:val="656CBCD6"/>
    <w:rsid w:val="65ABCDD1"/>
    <w:rsid w:val="65B2135E"/>
    <w:rsid w:val="65C63729"/>
    <w:rsid w:val="65C8DD1E"/>
    <w:rsid w:val="65E5D2B2"/>
    <w:rsid w:val="65EA577D"/>
    <w:rsid w:val="65F1EF91"/>
    <w:rsid w:val="65F2025A"/>
    <w:rsid w:val="6625CF07"/>
    <w:rsid w:val="666B41BD"/>
    <w:rsid w:val="66794939"/>
    <w:rsid w:val="6688AEF7"/>
    <w:rsid w:val="668976E8"/>
    <w:rsid w:val="66AD77D6"/>
    <w:rsid w:val="66F06425"/>
    <w:rsid w:val="67197B14"/>
    <w:rsid w:val="671BE3FA"/>
    <w:rsid w:val="672A2170"/>
    <w:rsid w:val="6734B946"/>
    <w:rsid w:val="6758D5C7"/>
    <w:rsid w:val="675BAC30"/>
    <w:rsid w:val="675E53DA"/>
    <w:rsid w:val="6775E0B3"/>
    <w:rsid w:val="678565DE"/>
    <w:rsid w:val="6789A32B"/>
    <w:rsid w:val="679D36E7"/>
    <w:rsid w:val="67A032CD"/>
    <w:rsid w:val="67AE01A7"/>
    <w:rsid w:val="67B14F9F"/>
    <w:rsid w:val="67DDFCB5"/>
    <w:rsid w:val="67F71316"/>
    <w:rsid w:val="67FCC748"/>
    <w:rsid w:val="6819EE57"/>
    <w:rsid w:val="6849F112"/>
    <w:rsid w:val="684FAFD1"/>
    <w:rsid w:val="68507BC4"/>
    <w:rsid w:val="68651347"/>
    <w:rsid w:val="688AF64B"/>
    <w:rsid w:val="688D0D4D"/>
    <w:rsid w:val="6895FC38"/>
    <w:rsid w:val="689F2E4E"/>
    <w:rsid w:val="68A754EB"/>
    <w:rsid w:val="68C52D3E"/>
    <w:rsid w:val="690F19AA"/>
    <w:rsid w:val="69524D3B"/>
    <w:rsid w:val="696B27C1"/>
    <w:rsid w:val="6971ACD6"/>
    <w:rsid w:val="69ABD291"/>
    <w:rsid w:val="69C27B13"/>
    <w:rsid w:val="69D313E8"/>
    <w:rsid w:val="69DA6440"/>
    <w:rsid w:val="69FA2326"/>
    <w:rsid w:val="6A02CCA0"/>
    <w:rsid w:val="6A13BADC"/>
    <w:rsid w:val="6A16BAED"/>
    <w:rsid w:val="6A2AAB2D"/>
    <w:rsid w:val="6A37567A"/>
    <w:rsid w:val="6A43F39A"/>
    <w:rsid w:val="6A52B1B2"/>
    <w:rsid w:val="6A533463"/>
    <w:rsid w:val="6A55CA70"/>
    <w:rsid w:val="6A6D4905"/>
    <w:rsid w:val="6A749A65"/>
    <w:rsid w:val="6A8419E3"/>
    <w:rsid w:val="6A865010"/>
    <w:rsid w:val="6A885245"/>
    <w:rsid w:val="6A89DD08"/>
    <w:rsid w:val="6A90D1C3"/>
    <w:rsid w:val="6AC2D4D9"/>
    <w:rsid w:val="6AC82EBF"/>
    <w:rsid w:val="6AE54EB0"/>
    <w:rsid w:val="6AE86363"/>
    <w:rsid w:val="6AED7BB9"/>
    <w:rsid w:val="6B00D2FC"/>
    <w:rsid w:val="6B0623FA"/>
    <w:rsid w:val="6B3A150C"/>
    <w:rsid w:val="6B4202AE"/>
    <w:rsid w:val="6B6EBB4F"/>
    <w:rsid w:val="6B74A113"/>
    <w:rsid w:val="6B8C2A15"/>
    <w:rsid w:val="6B8EE2D6"/>
    <w:rsid w:val="6BA60413"/>
    <w:rsid w:val="6BD203EC"/>
    <w:rsid w:val="6BF60645"/>
    <w:rsid w:val="6C1AFFC0"/>
    <w:rsid w:val="6C223609"/>
    <w:rsid w:val="6C23BBB7"/>
    <w:rsid w:val="6C37737D"/>
    <w:rsid w:val="6C409929"/>
    <w:rsid w:val="6C4E3A11"/>
    <w:rsid w:val="6C75106F"/>
    <w:rsid w:val="6C9D39F8"/>
    <w:rsid w:val="6CAECCAC"/>
    <w:rsid w:val="6CC4E54B"/>
    <w:rsid w:val="6CC8B440"/>
    <w:rsid w:val="6CD34712"/>
    <w:rsid w:val="6CF36ED7"/>
    <w:rsid w:val="6D0E2B40"/>
    <w:rsid w:val="6D20955F"/>
    <w:rsid w:val="6D226087"/>
    <w:rsid w:val="6D2F4822"/>
    <w:rsid w:val="6D400F4A"/>
    <w:rsid w:val="6D555469"/>
    <w:rsid w:val="6D84DED0"/>
    <w:rsid w:val="6D913F41"/>
    <w:rsid w:val="6DA25469"/>
    <w:rsid w:val="6DA7574C"/>
    <w:rsid w:val="6DB9C1E9"/>
    <w:rsid w:val="6DE90918"/>
    <w:rsid w:val="6DF0749E"/>
    <w:rsid w:val="6DFBFA68"/>
    <w:rsid w:val="6E02E27F"/>
    <w:rsid w:val="6E151449"/>
    <w:rsid w:val="6E1B4E33"/>
    <w:rsid w:val="6E1D024A"/>
    <w:rsid w:val="6E27CBAE"/>
    <w:rsid w:val="6E2A3F8C"/>
    <w:rsid w:val="6E340DE5"/>
    <w:rsid w:val="6E47B77B"/>
    <w:rsid w:val="6E698075"/>
    <w:rsid w:val="6E75716C"/>
    <w:rsid w:val="6E90E664"/>
    <w:rsid w:val="6EB0050F"/>
    <w:rsid w:val="6ECFE662"/>
    <w:rsid w:val="6EDF1E30"/>
    <w:rsid w:val="6EEE38FA"/>
    <w:rsid w:val="6EF15B12"/>
    <w:rsid w:val="6EFDD1C9"/>
    <w:rsid w:val="6F0A2799"/>
    <w:rsid w:val="6F1B9E9B"/>
    <w:rsid w:val="6F1EA2C1"/>
    <w:rsid w:val="6F249501"/>
    <w:rsid w:val="6F24C226"/>
    <w:rsid w:val="6F2DF643"/>
    <w:rsid w:val="6F318A4B"/>
    <w:rsid w:val="6F34E3E8"/>
    <w:rsid w:val="6F3C6071"/>
    <w:rsid w:val="6F645247"/>
    <w:rsid w:val="6F66A3D3"/>
    <w:rsid w:val="6F6A46A1"/>
    <w:rsid w:val="6F6C2B5F"/>
    <w:rsid w:val="6F836C60"/>
    <w:rsid w:val="6F85BBB1"/>
    <w:rsid w:val="6F88B8F2"/>
    <w:rsid w:val="6FAC4D71"/>
    <w:rsid w:val="6FAF353E"/>
    <w:rsid w:val="6FC1D869"/>
    <w:rsid w:val="6FC59B01"/>
    <w:rsid w:val="6FD1B3B7"/>
    <w:rsid w:val="6FD9B812"/>
    <w:rsid w:val="6FDC38F2"/>
    <w:rsid w:val="6FE0E9D8"/>
    <w:rsid w:val="6FE12E45"/>
    <w:rsid w:val="7002358A"/>
    <w:rsid w:val="700DC54D"/>
    <w:rsid w:val="7011334E"/>
    <w:rsid w:val="70183F17"/>
    <w:rsid w:val="70444B2C"/>
    <w:rsid w:val="70460D05"/>
    <w:rsid w:val="70557ECB"/>
    <w:rsid w:val="7060A351"/>
    <w:rsid w:val="70781924"/>
    <w:rsid w:val="7081EEE2"/>
    <w:rsid w:val="708503C8"/>
    <w:rsid w:val="708F6836"/>
    <w:rsid w:val="70B8F740"/>
    <w:rsid w:val="70BA4590"/>
    <w:rsid w:val="70CD6E7F"/>
    <w:rsid w:val="70D0C6A1"/>
    <w:rsid w:val="70E0FA89"/>
    <w:rsid w:val="71093FAB"/>
    <w:rsid w:val="7121E7D0"/>
    <w:rsid w:val="712616FE"/>
    <w:rsid w:val="712E0082"/>
    <w:rsid w:val="71337245"/>
    <w:rsid w:val="71491896"/>
    <w:rsid w:val="71499281"/>
    <w:rsid w:val="714B66F8"/>
    <w:rsid w:val="7163E08C"/>
    <w:rsid w:val="717B78F6"/>
    <w:rsid w:val="7195F233"/>
    <w:rsid w:val="719C8E72"/>
    <w:rsid w:val="71A33925"/>
    <w:rsid w:val="71DCF9C1"/>
    <w:rsid w:val="71DFA4D8"/>
    <w:rsid w:val="71E26444"/>
    <w:rsid w:val="7205B590"/>
    <w:rsid w:val="720BCCA3"/>
    <w:rsid w:val="72162A96"/>
    <w:rsid w:val="7222D3AF"/>
    <w:rsid w:val="72245DBD"/>
    <w:rsid w:val="723309CA"/>
    <w:rsid w:val="724890A5"/>
    <w:rsid w:val="724DFC76"/>
    <w:rsid w:val="72799504"/>
    <w:rsid w:val="7285D5DD"/>
    <w:rsid w:val="7289DB46"/>
    <w:rsid w:val="728DB7EC"/>
    <w:rsid w:val="729A7AFB"/>
    <w:rsid w:val="72A9310F"/>
    <w:rsid w:val="72CF8BAE"/>
    <w:rsid w:val="72D02897"/>
    <w:rsid w:val="72DDE9FB"/>
    <w:rsid w:val="72F92609"/>
    <w:rsid w:val="72FFB812"/>
    <w:rsid w:val="730E59E6"/>
    <w:rsid w:val="7313A708"/>
    <w:rsid w:val="7324FE77"/>
    <w:rsid w:val="73401FB2"/>
    <w:rsid w:val="734AFCED"/>
    <w:rsid w:val="734DEDA8"/>
    <w:rsid w:val="7353806B"/>
    <w:rsid w:val="736119B4"/>
    <w:rsid w:val="73633DD8"/>
    <w:rsid w:val="7364E0F0"/>
    <w:rsid w:val="737B7D4D"/>
    <w:rsid w:val="737E6211"/>
    <w:rsid w:val="737EF90B"/>
    <w:rsid w:val="739B0A83"/>
    <w:rsid w:val="73CD329F"/>
    <w:rsid w:val="73CD6099"/>
    <w:rsid w:val="74174695"/>
    <w:rsid w:val="74265318"/>
    <w:rsid w:val="7439181C"/>
    <w:rsid w:val="744D36E4"/>
    <w:rsid w:val="7457B6BB"/>
    <w:rsid w:val="74589241"/>
    <w:rsid w:val="748375BF"/>
    <w:rsid w:val="74A0EE80"/>
    <w:rsid w:val="74B1F4F3"/>
    <w:rsid w:val="74B55E9E"/>
    <w:rsid w:val="74C55FFC"/>
    <w:rsid w:val="74DA2187"/>
    <w:rsid w:val="74DF82F9"/>
    <w:rsid w:val="750240B2"/>
    <w:rsid w:val="752D8CCE"/>
    <w:rsid w:val="753623AE"/>
    <w:rsid w:val="75772BF1"/>
    <w:rsid w:val="758112A7"/>
    <w:rsid w:val="7588BA74"/>
    <w:rsid w:val="75AE1297"/>
    <w:rsid w:val="75E52254"/>
    <w:rsid w:val="75E97DD1"/>
    <w:rsid w:val="75FD9834"/>
    <w:rsid w:val="75FDA22F"/>
    <w:rsid w:val="761459E8"/>
    <w:rsid w:val="762D16BD"/>
    <w:rsid w:val="763A98E3"/>
    <w:rsid w:val="764009D0"/>
    <w:rsid w:val="76611394"/>
    <w:rsid w:val="7673020F"/>
    <w:rsid w:val="7673CA87"/>
    <w:rsid w:val="76799387"/>
    <w:rsid w:val="76853BF7"/>
    <w:rsid w:val="768807C0"/>
    <w:rsid w:val="769A4D5A"/>
    <w:rsid w:val="76B7E686"/>
    <w:rsid w:val="76C45774"/>
    <w:rsid w:val="76CA1952"/>
    <w:rsid w:val="76CB872D"/>
    <w:rsid w:val="76CF9F30"/>
    <w:rsid w:val="76DE1FDA"/>
    <w:rsid w:val="76E7AAAB"/>
    <w:rsid w:val="76F68661"/>
    <w:rsid w:val="770D2C76"/>
    <w:rsid w:val="773B33FC"/>
    <w:rsid w:val="774E974D"/>
    <w:rsid w:val="776080E4"/>
    <w:rsid w:val="779529C2"/>
    <w:rsid w:val="77A0D5F1"/>
    <w:rsid w:val="77B7D854"/>
    <w:rsid w:val="77B89763"/>
    <w:rsid w:val="77B9C6C3"/>
    <w:rsid w:val="77BA6EF0"/>
    <w:rsid w:val="77C45274"/>
    <w:rsid w:val="77D35DB7"/>
    <w:rsid w:val="77DCAC53"/>
    <w:rsid w:val="77EC37AE"/>
    <w:rsid w:val="77F6E97D"/>
    <w:rsid w:val="78473919"/>
    <w:rsid w:val="784CA58A"/>
    <w:rsid w:val="78697928"/>
    <w:rsid w:val="7870A28B"/>
    <w:rsid w:val="78AF1AA6"/>
    <w:rsid w:val="78B3BBB0"/>
    <w:rsid w:val="78BA7618"/>
    <w:rsid w:val="78C0EC86"/>
    <w:rsid w:val="78D8E499"/>
    <w:rsid w:val="78EE5675"/>
    <w:rsid w:val="78F001B3"/>
    <w:rsid w:val="78F9D9F4"/>
    <w:rsid w:val="78FFCCD0"/>
    <w:rsid w:val="791016AB"/>
    <w:rsid w:val="7910A877"/>
    <w:rsid w:val="7918C1AD"/>
    <w:rsid w:val="7926B71D"/>
    <w:rsid w:val="79443A00"/>
    <w:rsid w:val="796869C1"/>
    <w:rsid w:val="79797BA1"/>
    <w:rsid w:val="797F9FE2"/>
    <w:rsid w:val="79974237"/>
    <w:rsid w:val="79AAF57D"/>
    <w:rsid w:val="79C56217"/>
    <w:rsid w:val="79F54E8D"/>
    <w:rsid w:val="79F79F5C"/>
    <w:rsid w:val="79FBB62A"/>
    <w:rsid w:val="79FF4ABD"/>
    <w:rsid w:val="79FFD8A9"/>
    <w:rsid w:val="7A002BF0"/>
    <w:rsid w:val="7A01C09B"/>
    <w:rsid w:val="7A28F486"/>
    <w:rsid w:val="7A304013"/>
    <w:rsid w:val="7A3B996A"/>
    <w:rsid w:val="7A414AD1"/>
    <w:rsid w:val="7A5C0307"/>
    <w:rsid w:val="7A7B7D1E"/>
    <w:rsid w:val="7AABA079"/>
    <w:rsid w:val="7AB08040"/>
    <w:rsid w:val="7ADFF101"/>
    <w:rsid w:val="7AEA8244"/>
    <w:rsid w:val="7B1DD351"/>
    <w:rsid w:val="7B2B432F"/>
    <w:rsid w:val="7B3CA9A5"/>
    <w:rsid w:val="7B42B80F"/>
    <w:rsid w:val="7B545AAD"/>
    <w:rsid w:val="7B680BC7"/>
    <w:rsid w:val="7B781652"/>
    <w:rsid w:val="7B9487A2"/>
    <w:rsid w:val="7B964D99"/>
    <w:rsid w:val="7BC656AD"/>
    <w:rsid w:val="7BC9D8ED"/>
    <w:rsid w:val="7BDE6757"/>
    <w:rsid w:val="7BFFA238"/>
    <w:rsid w:val="7C0639D0"/>
    <w:rsid w:val="7C2B2310"/>
    <w:rsid w:val="7C2E2CF4"/>
    <w:rsid w:val="7C37938D"/>
    <w:rsid w:val="7C41182A"/>
    <w:rsid w:val="7C43F4D3"/>
    <w:rsid w:val="7C799E7E"/>
    <w:rsid w:val="7C88890E"/>
    <w:rsid w:val="7C913682"/>
    <w:rsid w:val="7C98D0A0"/>
    <w:rsid w:val="7CB07548"/>
    <w:rsid w:val="7CDB66A4"/>
    <w:rsid w:val="7CF6BA60"/>
    <w:rsid w:val="7D2288FA"/>
    <w:rsid w:val="7D2E4D34"/>
    <w:rsid w:val="7D4BC76F"/>
    <w:rsid w:val="7D6513F5"/>
    <w:rsid w:val="7D71C96F"/>
    <w:rsid w:val="7D7B892B"/>
    <w:rsid w:val="7D9CBB36"/>
    <w:rsid w:val="7DB45DFF"/>
    <w:rsid w:val="7DB62A3B"/>
    <w:rsid w:val="7DB73BB0"/>
    <w:rsid w:val="7DC18531"/>
    <w:rsid w:val="7DC95FA1"/>
    <w:rsid w:val="7DE2ED2B"/>
    <w:rsid w:val="7DE59F62"/>
    <w:rsid w:val="7DE7E86C"/>
    <w:rsid w:val="7DFFACE5"/>
    <w:rsid w:val="7E03C214"/>
    <w:rsid w:val="7E070FBF"/>
    <w:rsid w:val="7E0A699A"/>
    <w:rsid w:val="7E6B7F2F"/>
    <w:rsid w:val="7E7514C6"/>
    <w:rsid w:val="7E763325"/>
    <w:rsid w:val="7E9043EE"/>
    <w:rsid w:val="7E98064B"/>
    <w:rsid w:val="7E9A26A7"/>
    <w:rsid w:val="7EA0B7EB"/>
    <w:rsid w:val="7EBC078F"/>
    <w:rsid w:val="7EDA1D3A"/>
    <w:rsid w:val="7EDFCD80"/>
    <w:rsid w:val="7EE4AC71"/>
    <w:rsid w:val="7EF7C37D"/>
    <w:rsid w:val="7F0EA971"/>
    <w:rsid w:val="7F14F815"/>
    <w:rsid w:val="7F1AB587"/>
    <w:rsid w:val="7F251BD2"/>
    <w:rsid w:val="7F489D30"/>
    <w:rsid w:val="7F5C59DD"/>
    <w:rsid w:val="7F6B77B1"/>
    <w:rsid w:val="7F6D3B85"/>
    <w:rsid w:val="7F87288C"/>
    <w:rsid w:val="7F9A1A3B"/>
    <w:rsid w:val="7FB44148"/>
    <w:rsid w:val="7FBA8E9D"/>
    <w:rsid w:val="7FBC734A"/>
    <w:rsid w:val="7FC3BE1E"/>
    <w:rsid w:val="7FC87CC9"/>
    <w:rsid w:val="7FCC0384"/>
    <w:rsid w:val="7FD1A9EF"/>
    <w:rsid w:val="7FE2F2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EE189"/>
  <w15:chartTrackingRefBased/>
  <w15:docId w15:val="{E36BFD7E-E802-48AC-A5BF-0F754B04FA0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B75706"/>
    <w:pPr>
      <w:keepNext/>
      <w:keepLines/>
      <w:spacing w:before="360" w:after="80"/>
      <w:outlineLvl w:val="0"/>
    </w:pPr>
    <w:rPr>
      <w:rFonts w:ascii="Times New Roman" w:hAnsi="Times New Roman" w:eastAsiaTheme="majorEastAsia" w:cstheme="majorBidi"/>
      <w:b/>
      <w:color w:val="000000" w:themeColor="text1"/>
      <w:szCs w:val="40"/>
      <w:u w:val="single"/>
    </w:rPr>
  </w:style>
  <w:style w:type="paragraph" w:styleId="Heading2">
    <w:name w:val="heading 2"/>
    <w:basedOn w:val="Normal"/>
    <w:next w:val="Normal"/>
    <w:link w:val="Heading2Char"/>
    <w:uiPriority w:val="9"/>
    <w:unhideWhenUsed/>
    <w:qFormat/>
    <w:rsid w:val="00072EC0"/>
    <w:pPr>
      <w:keepNext/>
      <w:keepLines/>
      <w:spacing w:before="160" w:after="80"/>
      <w:outlineLvl w:val="1"/>
    </w:pPr>
    <w:rPr>
      <w:rFonts w:ascii="Times New Roman" w:hAnsi="Times New Roman" w:eastAsiaTheme="majorEastAsia" w:cstheme="majorBidi"/>
      <w:b/>
      <w:color w:val="000000" w:themeColor="text1"/>
      <w:szCs w:val="32"/>
      <w:u w:val="single"/>
    </w:rPr>
  </w:style>
  <w:style w:type="paragraph" w:styleId="Heading3">
    <w:name w:val="heading 3"/>
    <w:basedOn w:val="Normal"/>
    <w:next w:val="Normal"/>
    <w:link w:val="Heading3Char"/>
    <w:uiPriority w:val="9"/>
    <w:unhideWhenUsed/>
    <w:qFormat/>
    <w:rsid w:val="007D22DD"/>
    <w:pPr>
      <w:keepNext/>
      <w:keepLines/>
      <w:spacing w:before="160" w:after="80"/>
      <w:outlineLvl w:val="2"/>
    </w:pPr>
    <w:rPr>
      <w:rFonts w:ascii="Times New Roman" w:hAnsi="Times New Roman" w:eastAsiaTheme="majorEastAsia" w:cstheme="majorBidi"/>
      <w:b/>
      <w:szCs w:val="28"/>
      <w:u w:val="single"/>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imes New Roman" w:hAnsi="Times New Roman" w:eastAsiaTheme="majorEastAsia" w:cstheme="majorBidi"/>
      <w:b/>
      <w:color w:val="000000" w:themeColor="text1"/>
      <w:szCs w:val="40"/>
      <w:u w:val="single"/>
    </w:rPr>
  </w:style>
  <w:style w:type="character" w:styleId="Heading2Char" w:customStyle="1">
    <w:name w:val="Heading 2 Char"/>
    <w:basedOn w:val="DefaultParagraphFont"/>
    <w:link w:val="Heading2"/>
    <w:uiPriority w:val="9"/>
    <w:rPr>
      <w:rFonts w:ascii="Times New Roman" w:hAnsi="Times New Roman" w:eastAsiaTheme="majorEastAsia" w:cstheme="majorBidi"/>
      <w:b/>
      <w:color w:val="000000" w:themeColor="text1"/>
      <w:szCs w:val="32"/>
      <w:u w:val="single"/>
    </w:rPr>
  </w:style>
  <w:style w:type="character" w:styleId="Heading3Char" w:customStyle="1">
    <w:name w:val="Heading 3 Char"/>
    <w:basedOn w:val="DefaultParagraphFont"/>
    <w:link w:val="Heading3"/>
    <w:uiPriority w:val="9"/>
    <w:rPr>
      <w:rFonts w:ascii="Times New Roman" w:hAnsi="Times New Roman" w:eastAsiaTheme="majorEastAsia" w:cstheme="majorBidi"/>
      <w:b/>
      <w:szCs w:val="28"/>
      <w:u w:val="single"/>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rsid w:val="00C578C9"/>
    <w:pPr>
      <w:tabs>
        <w:tab w:val="center" w:pos="4680"/>
        <w:tab w:val="right" w:pos="9360"/>
      </w:tabs>
      <w:spacing w:after="0" w:line="240" w:lineRule="auto"/>
    </w:pPr>
  </w:style>
  <w:style w:type="character" w:styleId="HeaderChar" w:customStyle="1">
    <w:name w:val="Header Char"/>
    <w:basedOn w:val="DefaultParagraphFont"/>
    <w:link w:val="Header"/>
    <w:uiPriority w:val="99"/>
    <w:rsid w:val="00C578C9"/>
  </w:style>
  <w:style w:type="paragraph" w:styleId="Footer">
    <w:name w:val="footer"/>
    <w:basedOn w:val="Normal"/>
    <w:link w:val="FooterChar"/>
    <w:uiPriority w:val="99"/>
    <w:unhideWhenUsed/>
    <w:rsid w:val="00C578C9"/>
    <w:pPr>
      <w:tabs>
        <w:tab w:val="center" w:pos="4680"/>
        <w:tab w:val="right" w:pos="9360"/>
      </w:tabs>
      <w:spacing w:after="0" w:line="240" w:lineRule="auto"/>
    </w:pPr>
  </w:style>
  <w:style w:type="character" w:styleId="FooterChar" w:customStyle="1">
    <w:name w:val="Footer Char"/>
    <w:basedOn w:val="DefaultParagraphFont"/>
    <w:link w:val="Footer"/>
    <w:uiPriority w:val="99"/>
    <w:rsid w:val="00C578C9"/>
  </w:style>
  <w:style w:type="paragraph" w:styleId="TOCHeading">
    <w:name w:val="TOC Heading"/>
    <w:basedOn w:val="Heading1"/>
    <w:next w:val="Normal"/>
    <w:uiPriority w:val="39"/>
    <w:unhideWhenUsed/>
    <w:qFormat/>
    <w:rsid w:val="00E53D77"/>
    <w:pPr>
      <w:spacing w:before="240" w:after="0" w:line="259" w:lineRule="auto"/>
      <w:outlineLvl w:val="9"/>
    </w:pPr>
    <w:rPr>
      <w:sz w:val="32"/>
      <w:szCs w:val="32"/>
      <w:lang w:eastAsia="en-US"/>
    </w:rPr>
  </w:style>
  <w:style w:type="paragraph" w:styleId="Style1" w:customStyle="1">
    <w:name w:val="Style1"/>
    <w:basedOn w:val="Normal"/>
    <w:link w:val="Style1Char"/>
    <w:qFormat/>
    <w:rsid w:val="00E53D77"/>
    <w:rPr>
      <w:rFonts w:ascii="Times New Roman" w:hAnsi="Times New Roman"/>
      <w:b/>
      <w:bCs/>
      <w:u w:val="single"/>
    </w:rPr>
  </w:style>
  <w:style w:type="character" w:styleId="Style1Char" w:customStyle="1">
    <w:name w:val="Style1 Char"/>
    <w:basedOn w:val="DefaultParagraphFont"/>
    <w:link w:val="Style1"/>
    <w:rsid w:val="00E53D77"/>
    <w:rPr>
      <w:rFonts w:ascii="Times New Roman" w:hAnsi="Times New Roman"/>
      <w:b/>
      <w:bCs/>
      <w:u w:val="single"/>
    </w:rPr>
  </w:style>
  <w:style w:type="paragraph" w:styleId="TOC1">
    <w:name w:val="toc 1"/>
    <w:basedOn w:val="Normal"/>
    <w:next w:val="Normal"/>
    <w:autoRedefine/>
    <w:uiPriority w:val="39"/>
    <w:unhideWhenUsed/>
    <w:rsid w:val="00E53D77"/>
    <w:pPr>
      <w:spacing w:after="100"/>
    </w:pPr>
  </w:style>
  <w:style w:type="character" w:styleId="Hyperlink">
    <w:name w:val="Hyperlink"/>
    <w:basedOn w:val="DefaultParagraphFont"/>
    <w:uiPriority w:val="99"/>
    <w:unhideWhenUsed/>
    <w:rsid w:val="00E53D77"/>
    <w:rPr>
      <w:color w:val="467886" w:themeColor="hyperlink"/>
      <w:u w:val="single"/>
    </w:rPr>
  </w:style>
  <w:style w:type="character" w:styleId="CommentReference">
    <w:name w:val="annotation reference"/>
    <w:basedOn w:val="DefaultParagraphFont"/>
    <w:uiPriority w:val="99"/>
    <w:semiHidden/>
    <w:unhideWhenUsed/>
    <w:rsid w:val="004D4815"/>
    <w:rPr>
      <w:sz w:val="16"/>
      <w:szCs w:val="16"/>
    </w:rPr>
  </w:style>
  <w:style w:type="paragraph" w:styleId="CommentText">
    <w:name w:val="annotation text"/>
    <w:basedOn w:val="Normal"/>
    <w:link w:val="CommentTextChar"/>
    <w:uiPriority w:val="99"/>
    <w:unhideWhenUsed/>
    <w:rsid w:val="004D4815"/>
    <w:pPr>
      <w:spacing w:line="240" w:lineRule="auto"/>
    </w:pPr>
    <w:rPr>
      <w:sz w:val="20"/>
      <w:szCs w:val="20"/>
    </w:rPr>
  </w:style>
  <w:style w:type="character" w:styleId="CommentTextChar" w:customStyle="1">
    <w:name w:val="Comment Text Char"/>
    <w:basedOn w:val="DefaultParagraphFont"/>
    <w:link w:val="CommentText"/>
    <w:uiPriority w:val="99"/>
    <w:rsid w:val="004D4815"/>
    <w:rPr>
      <w:sz w:val="20"/>
      <w:szCs w:val="20"/>
    </w:rPr>
  </w:style>
  <w:style w:type="paragraph" w:styleId="CommentSubject">
    <w:name w:val="annotation subject"/>
    <w:basedOn w:val="CommentText"/>
    <w:next w:val="CommentText"/>
    <w:link w:val="CommentSubjectChar"/>
    <w:uiPriority w:val="99"/>
    <w:semiHidden/>
    <w:unhideWhenUsed/>
    <w:rsid w:val="004D4815"/>
    <w:rPr>
      <w:b/>
      <w:bCs/>
    </w:rPr>
  </w:style>
  <w:style w:type="character" w:styleId="CommentSubjectChar" w:customStyle="1">
    <w:name w:val="Comment Subject Char"/>
    <w:basedOn w:val="CommentTextChar"/>
    <w:link w:val="CommentSubject"/>
    <w:uiPriority w:val="99"/>
    <w:semiHidden/>
    <w:rsid w:val="004D4815"/>
    <w:rPr>
      <w:b/>
      <w:bCs/>
      <w:sz w:val="20"/>
      <w:szCs w:val="20"/>
    </w:rPr>
  </w:style>
  <w:style w:type="paragraph" w:styleId="TOC2">
    <w:name w:val="toc 2"/>
    <w:basedOn w:val="Normal"/>
    <w:next w:val="Normal"/>
    <w:autoRedefine/>
    <w:uiPriority w:val="39"/>
    <w:unhideWhenUsed/>
    <w:rsid w:val="00A966EA"/>
    <w:pPr>
      <w:spacing w:after="100"/>
      <w:ind w:left="240"/>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Caption">
    <w:name w:val="caption"/>
    <w:basedOn w:val="Normal"/>
    <w:next w:val="Normal"/>
    <w:link w:val="CaptionChar"/>
    <w:uiPriority w:val="35"/>
    <w:unhideWhenUsed/>
    <w:qFormat/>
    <w:rsid w:val="00FE6D37"/>
    <w:pPr>
      <w:spacing w:after="200" w:line="240" w:lineRule="auto"/>
      <w:jc w:val="center"/>
    </w:pPr>
    <w:rPr>
      <w:rFonts w:ascii="Times New Roman" w:hAnsi="Times New Roman"/>
      <w:iCs/>
      <w:color w:val="000000" w:themeColor="text1"/>
      <w:sz w:val="20"/>
      <w:szCs w:val="18"/>
    </w:rPr>
  </w:style>
  <w:style w:type="character" w:styleId="UnresolvedMention">
    <w:name w:val="Unresolved Mention"/>
    <w:basedOn w:val="DefaultParagraphFont"/>
    <w:uiPriority w:val="99"/>
    <w:semiHidden/>
    <w:unhideWhenUsed/>
    <w:rsid w:val="004941B8"/>
    <w:rPr>
      <w:color w:val="605E5C"/>
      <w:shd w:val="clear" w:color="auto" w:fill="E1DFDD"/>
    </w:rPr>
  </w:style>
  <w:style w:type="paragraph" w:styleId="TABLESTYLE" w:customStyle="1">
    <w:name w:val="TABLESTYLE"/>
    <w:next w:val="Normal"/>
    <w:link w:val="TABLESTYLEChar"/>
    <w:qFormat/>
    <w:rsid w:val="004941B8"/>
    <w:rPr>
      <w:rFonts w:ascii="Times New Roman" w:hAnsi="Times New Roman"/>
      <w:iCs/>
      <w:color w:val="000000" w:themeColor="text1"/>
      <w:sz w:val="20"/>
      <w:szCs w:val="18"/>
    </w:rPr>
  </w:style>
  <w:style w:type="character" w:styleId="CaptionChar" w:customStyle="1">
    <w:name w:val="Caption Char"/>
    <w:basedOn w:val="DefaultParagraphFont"/>
    <w:link w:val="Caption"/>
    <w:uiPriority w:val="35"/>
    <w:rsid w:val="004941B8"/>
    <w:rPr>
      <w:rFonts w:ascii="Times New Roman" w:hAnsi="Times New Roman"/>
      <w:iCs/>
      <w:color w:val="000000" w:themeColor="text1"/>
      <w:sz w:val="20"/>
      <w:szCs w:val="18"/>
    </w:rPr>
  </w:style>
  <w:style w:type="character" w:styleId="TABLESTYLEChar" w:customStyle="1">
    <w:name w:val="TABLESTYLE Char"/>
    <w:basedOn w:val="CaptionChar"/>
    <w:link w:val="TABLESTYLE"/>
    <w:rsid w:val="004941B8"/>
    <w:rPr>
      <w:rFonts w:ascii="Times New Roman" w:hAnsi="Times New Roman"/>
      <w:iCs/>
      <w:color w:val="000000" w:themeColor="text1"/>
      <w:sz w:val="20"/>
      <w:szCs w:val="18"/>
    </w:rPr>
  </w:style>
  <w:style w:type="paragraph" w:styleId="TableofFigures">
    <w:name w:val="table of figures"/>
    <w:basedOn w:val="Normal"/>
    <w:next w:val="Normal"/>
    <w:uiPriority w:val="99"/>
    <w:unhideWhenUsed/>
    <w:rsid w:val="004941B8"/>
    <w:pPr>
      <w:spacing w:after="0"/>
    </w:pPr>
  </w:style>
  <w:style w:type="paragraph" w:styleId="Revision">
    <w:name w:val="Revision"/>
    <w:hidden/>
    <w:uiPriority w:val="99"/>
    <w:semiHidden/>
    <w:rsid w:val="003C5940"/>
    <w:pPr>
      <w:spacing w:after="0" w:line="240" w:lineRule="auto"/>
    </w:pPr>
  </w:style>
  <w:style w:type="paragraph" w:styleId="ListParagraph">
    <w:name w:val="List Paragraph"/>
    <w:basedOn w:val="Normal"/>
    <w:uiPriority w:val="34"/>
    <w:qFormat/>
    <w:rsid w:val="00621694"/>
    <w:pPr>
      <w:ind w:left="720"/>
      <w:contextualSpacing/>
    </w:pPr>
  </w:style>
  <w:style w:type="character" w:styleId="PlaceholderText">
    <w:name w:val="Placeholder Text"/>
    <w:basedOn w:val="DefaultParagraphFont"/>
    <w:uiPriority w:val="99"/>
    <w:semiHidden/>
    <w:rsid w:val="00DC43A1"/>
    <w:rPr>
      <w:color w:val="666666"/>
    </w:rPr>
  </w:style>
  <w:style w:type="character" w:styleId="FollowedHyperlink">
    <w:name w:val="FollowedHyperlink"/>
    <w:basedOn w:val="DefaultParagraphFont"/>
    <w:uiPriority w:val="99"/>
    <w:semiHidden/>
    <w:unhideWhenUsed/>
    <w:rsid w:val="00E733EE"/>
    <w:rPr>
      <w:color w:val="96607D" w:themeColor="followedHyperlink"/>
      <w:u w:val="single"/>
    </w:rPr>
  </w:style>
  <w:style w:type="paragraph" w:styleId="p1" w:customStyle="1">
    <w:name w:val="p1"/>
    <w:basedOn w:val="Normal"/>
    <w:rsid w:val="00567911"/>
    <w:pPr>
      <w:spacing w:after="0" w:line="240" w:lineRule="auto"/>
    </w:pPr>
    <w:rPr>
      <w:rFonts w:ascii=".AppleSystemUIFont" w:hAnsi=".AppleSystemUIFont" w:cs="Times New Roman"/>
      <w:sz w:val="29"/>
      <w:szCs w:val="29"/>
      <w:lang w:eastAsia="en-US"/>
    </w:rPr>
  </w:style>
  <w:style w:type="character" w:styleId="s1" w:customStyle="1">
    <w:name w:val="s1"/>
    <w:basedOn w:val="DefaultParagraphFont"/>
    <w:rsid w:val="00567911"/>
    <w:rPr>
      <w:rFonts w:hint="default" w:ascii="UICTFontTextStyleBody" w:hAnsi="UICTFontTextStyleBody"/>
      <w:b w:val="0"/>
      <w:bCs w:val="0"/>
      <w:i w:val="0"/>
      <w:iCs w:val="0"/>
      <w:sz w:val="29"/>
      <w:szCs w:val="29"/>
    </w:rPr>
  </w:style>
  <w:style w:type="paragraph" w:styleId="TOC3">
    <w:name w:val="toc 3"/>
    <w:basedOn w:val="Normal"/>
    <w:next w:val="Normal"/>
    <w:autoRedefine/>
    <w:uiPriority w:val="39"/>
    <w:unhideWhenUsed/>
    <w:rsid w:val="007D22DD"/>
    <w:pPr>
      <w:tabs>
        <w:tab w:val="right" w:leader="dot" w:pos="9350"/>
      </w:tabs>
      <w:spacing w:after="100"/>
      <w:ind w:left="480"/>
    </w:pPr>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98013">
      <w:bodyDiv w:val="1"/>
      <w:marLeft w:val="0"/>
      <w:marRight w:val="0"/>
      <w:marTop w:val="0"/>
      <w:marBottom w:val="0"/>
      <w:divBdr>
        <w:top w:val="none" w:sz="0" w:space="0" w:color="auto"/>
        <w:left w:val="none" w:sz="0" w:space="0" w:color="auto"/>
        <w:bottom w:val="none" w:sz="0" w:space="0" w:color="auto"/>
        <w:right w:val="none" w:sz="0" w:space="0" w:color="auto"/>
      </w:divBdr>
    </w:div>
    <w:div w:id="94057323">
      <w:bodyDiv w:val="1"/>
      <w:marLeft w:val="0"/>
      <w:marRight w:val="0"/>
      <w:marTop w:val="0"/>
      <w:marBottom w:val="0"/>
      <w:divBdr>
        <w:top w:val="none" w:sz="0" w:space="0" w:color="auto"/>
        <w:left w:val="none" w:sz="0" w:space="0" w:color="auto"/>
        <w:bottom w:val="none" w:sz="0" w:space="0" w:color="auto"/>
        <w:right w:val="none" w:sz="0" w:space="0" w:color="auto"/>
      </w:divBdr>
    </w:div>
    <w:div w:id="109203082">
      <w:bodyDiv w:val="1"/>
      <w:marLeft w:val="0"/>
      <w:marRight w:val="0"/>
      <w:marTop w:val="0"/>
      <w:marBottom w:val="0"/>
      <w:divBdr>
        <w:top w:val="none" w:sz="0" w:space="0" w:color="auto"/>
        <w:left w:val="none" w:sz="0" w:space="0" w:color="auto"/>
        <w:bottom w:val="none" w:sz="0" w:space="0" w:color="auto"/>
        <w:right w:val="none" w:sz="0" w:space="0" w:color="auto"/>
      </w:divBdr>
    </w:div>
    <w:div w:id="151413846">
      <w:bodyDiv w:val="1"/>
      <w:marLeft w:val="0"/>
      <w:marRight w:val="0"/>
      <w:marTop w:val="0"/>
      <w:marBottom w:val="0"/>
      <w:divBdr>
        <w:top w:val="none" w:sz="0" w:space="0" w:color="auto"/>
        <w:left w:val="none" w:sz="0" w:space="0" w:color="auto"/>
        <w:bottom w:val="none" w:sz="0" w:space="0" w:color="auto"/>
        <w:right w:val="none" w:sz="0" w:space="0" w:color="auto"/>
      </w:divBdr>
    </w:div>
    <w:div w:id="192115095">
      <w:bodyDiv w:val="1"/>
      <w:marLeft w:val="0"/>
      <w:marRight w:val="0"/>
      <w:marTop w:val="0"/>
      <w:marBottom w:val="0"/>
      <w:divBdr>
        <w:top w:val="none" w:sz="0" w:space="0" w:color="auto"/>
        <w:left w:val="none" w:sz="0" w:space="0" w:color="auto"/>
        <w:bottom w:val="none" w:sz="0" w:space="0" w:color="auto"/>
        <w:right w:val="none" w:sz="0" w:space="0" w:color="auto"/>
      </w:divBdr>
    </w:div>
    <w:div w:id="205144604">
      <w:bodyDiv w:val="1"/>
      <w:marLeft w:val="0"/>
      <w:marRight w:val="0"/>
      <w:marTop w:val="0"/>
      <w:marBottom w:val="0"/>
      <w:divBdr>
        <w:top w:val="none" w:sz="0" w:space="0" w:color="auto"/>
        <w:left w:val="none" w:sz="0" w:space="0" w:color="auto"/>
        <w:bottom w:val="none" w:sz="0" w:space="0" w:color="auto"/>
        <w:right w:val="none" w:sz="0" w:space="0" w:color="auto"/>
      </w:divBdr>
    </w:div>
    <w:div w:id="218592821">
      <w:bodyDiv w:val="1"/>
      <w:marLeft w:val="0"/>
      <w:marRight w:val="0"/>
      <w:marTop w:val="0"/>
      <w:marBottom w:val="0"/>
      <w:divBdr>
        <w:top w:val="none" w:sz="0" w:space="0" w:color="auto"/>
        <w:left w:val="none" w:sz="0" w:space="0" w:color="auto"/>
        <w:bottom w:val="none" w:sz="0" w:space="0" w:color="auto"/>
        <w:right w:val="none" w:sz="0" w:space="0" w:color="auto"/>
      </w:divBdr>
    </w:div>
    <w:div w:id="302855006">
      <w:bodyDiv w:val="1"/>
      <w:marLeft w:val="0"/>
      <w:marRight w:val="0"/>
      <w:marTop w:val="0"/>
      <w:marBottom w:val="0"/>
      <w:divBdr>
        <w:top w:val="none" w:sz="0" w:space="0" w:color="auto"/>
        <w:left w:val="none" w:sz="0" w:space="0" w:color="auto"/>
        <w:bottom w:val="none" w:sz="0" w:space="0" w:color="auto"/>
        <w:right w:val="none" w:sz="0" w:space="0" w:color="auto"/>
      </w:divBdr>
    </w:div>
    <w:div w:id="311449007">
      <w:bodyDiv w:val="1"/>
      <w:marLeft w:val="0"/>
      <w:marRight w:val="0"/>
      <w:marTop w:val="0"/>
      <w:marBottom w:val="0"/>
      <w:divBdr>
        <w:top w:val="none" w:sz="0" w:space="0" w:color="auto"/>
        <w:left w:val="none" w:sz="0" w:space="0" w:color="auto"/>
        <w:bottom w:val="none" w:sz="0" w:space="0" w:color="auto"/>
        <w:right w:val="none" w:sz="0" w:space="0" w:color="auto"/>
      </w:divBdr>
    </w:div>
    <w:div w:id="407307635">
      <w:bodyDiv w:val="1"/>
      <w:marLeft w:val="0"/>
      <w:marRight w:val="0"/>
      <w:marTop w:val="0"/>
      <w:marBottom w:val="0"/>
      <w:divBdr>
        <w:top w:val="none" w:sz="0" w:space="0" w:color="auto"/>
        <w:left w:val="none" w:sz="0" w:space="0" w:color="auto"/>
        <w:bottom w:val="none" w:sz="0" w:space="0" w:color="auto"/>
        <w:right w:val="none" w:sz="0" w:space="0" w:color="auto"/>
      </w:divBdr>
      <w:divsChild>
        <w:div w:id="495656295">
          <w:marLeft w:val="0"/>
          <w:marRight w:val="0"/>
          <w:marTop w:val="0"/>
          <w:marBottom w:val="0"/>
          <w:divBdr>
            <w:top w:val="none" w:sz="0" w:space="0" w:color="auto"/>
            <w:left w:val="none" w:sz="0" w:space="0" w:color="auto"/>
            <w:bottom w:val="none" w:sz="0" w:space="0" w:color="auto"/>
            <w:right w:val="none" w:sz="0" w:space="0" w:color="auto"/>
          </w:divBdr>
        </w:div>
      </w:divsChild>
    </w:div>
    <w:div w:id="415983558">
      <w:bodyDiv w:val="1"/>
      <w:marLeft w:val="0"/>
      <w:marRight w:val="0"/>
      <w:marTop w:val="0"/>
      <w:marBottom w:val="0"/>
      <w:divBdr>
        <w:top w:val="none" w:sz="0" w:space="0" w:color="auto"/>
        <w:left w:val="none" w:sz="0" w:space="0" w:color="auto"/>
        <w:bottom w:val="none" w:sz="0" w:space="0" w:color="auto"/>
        <w:right w:val="none" w:sz="0" w:space="0" w:color="auto"/>
      </w:divBdr>
    </w:div>
    <w:div w:id="420024853">
      <w:bodyDiv w:val="1"/>
      <w:marLeft w:val="0"/>
      <w:marRight w:val="0"/>
      <w:marTop w:val="0"/>
      <w:marBottom w:val="0"/>
      <w:divBdr>
        <w:top w:val="none" w:sz="0" w:space="0" w:color="auto"/>
        <w:left w:val="none" w:sz="0" w:space="0" w:color="auto"/>
        <w:bottom w:val="none" w:sz="0" w:space="0" w:color="auto"/>
        <w:right w:val="none" w:sz="0" w:space="0" w:color="auto"/>
      </w:divBdr>
    </w:div>
    <w:div w:id="449009803">
      <w:bodyDiv w:val="1"/>
      <w:marLeft w:val="0"/>
      <w:marRight w:val="0"/>
      <w:marTop w:val="0"/>
      <w:marBottom w:val="0"/>
      <w:divBdr>
        <w:top w:val="none" w:sz="0" w:space="0" w:color="auto"/>
        <w:left w:val="none" w:sz="0" w:space="0" w:color="auto"/>
        <w:bottom w:val="none" w:sz="0" w:space="0" w:color="auto"/>
        <w:right w:val="none" w:sz="0" w:space="0" w:color="auto"/>
      </w:divBdr>
    </w:div>
    <w:div w:id="462432079">
      <w:bodyDiv w:val="1"/>
      <w:marLeft w:val="0"/>
      <w:marRight w:val="0"/>
      <w:marTop w:val="0"/>
      <w:marBottom w:val="0"/>
      <w:divBdr>
        <w:top w:val="none" w:sz="0" w:space="0" w:color="auto"/>
        <w:left w:val="none" w:sz="0" w:space="0" w:color="auto"/>
        <w:bottom w:val="none" w:sz="0" w:space="0" w:color="auto"/>
        <w:right w:val="none" w:sz="0" w:space="0" w:color="auto"/>
      </w:divBdr>
    </w:div>
    <w:div w:id="481242916">
      <w:bodyDiv w:val="1"/>
      <w:marLeft w:val="0"/>
      <w:marRight w:val="0"/>
      <w:marTop w:val="0"/>
      <w:marBottom w:val="0"/>
      <w:divBdr>
        <w:top w:val="none" w:sz="0" w:space="0" w:color="auto"/>
        <w:left w:val="none" w:sz="0" w:space="0" w:color="auto"/>
        <w:bottom w:val="none" w:sz="0" w:space="0" w:color="auto"/>
        <w:right w:val="none" w:sz="0" w:space="0" w:color="auto"/>
      </w:divBdr>
    </w:div>
    <w:div w:id="494347237">
      <w:bodyDiv w:val="1"/>
      <w:marLeft w:val="0"/>
      <w:marRight w:val="0"/>
      <w:marTop w:val="0"/>
      <w:marBottom w:val="0"/>
      <w:divBdr>
        <w:top w:val="none" w:sz="0" w:space="0" w:color="auto"/>
        <w:left w:val="none" w:sz="0" w:space="0" w:color="auto"/>
        <w:bottom w:val="none" w:sz="0" w:space="0" w:color="auto"/>
        <w:right w:val="none" w:sz="0" w:space="0" w:color="auto"/>
      </w:divBdr>
    </w:div>
    <w:div w:id="539048273">
      <w:bodyDiv w:val="1"/>
      <w:marLeft w:val="0"/>
      <w:marRight w:val="0"/>
      <w:marTop w:val="0"/>
      <w:marBottom w:val="0"/>
      <w:divBdr>
        <w:top w:val="none" w:sz="0" w:space="0" w:color="auto"/>
        <w:left w:val="none" w:sz="0" w:space="0" w:color="auto"/>
        <w:bottom w:val="none" w:sz="0" w:space="0" w:color="auto"/>
        <w:right w:val="none" w:sz="0" w:space="0" w:color="auto"/>
      </w:divBdr>
    </w:div>
    <w:div w:id="554319897">
      <w:bodyDiv w:val="1"/>
      <w:marLeft w:val="0"/>
      <w:marRight w:val="0"/>
      <w:marTop w:val="0"/>
      <w:marBottom w:val="0"/>
      <w:divBdr>
        <w:top w:val="none" w:sz="0" w:space="0" w:color="auto"/>
        <w:left w:val="none" w:sz="0" w:space="0" w:color="auto"/>
        <w:bottom w:val="none" w:sz="0" w:space="0" w:color="auto"/>
        <w:right w:val="none" w:sz="0" w:space="0" w:color="auto"/>
      </w:divBdr>
      <w:divsChild>
        <w:div w:id="723481802">
          <w:marLeft w:val="0"/>
          <w:marRight w:val="0"/>
          <w:marTop w:val="0"/>
          <w:marBottom w:val="0"/>
          <w:divBdr>
            <w:top w:val="none" w:sz="0" w:space="0" w:color="auto"/>
            <w:left w:val="none" w:sz="0" w:space="0" w:color="auto"/>
            <w:bottom w:val="none" w:sz="0" w:space="0" w:color="auto"/>
            <w:right w:val="none" w:sz="0" w:space="0" w:color="auto"/>
          </w:divBdr>
        </w:div>
      </w:divsChild>
    </w:div>
    <w:div w:id="560866176">
      <w:bodyDiv w:val="1"/>
      <w:marLeft w:val="0"/>
      <w:marRight w:val="0"/>
      <w:marTop w:val="0"/>
      <w:marBottom w:val="0"/>
      <w:divBdr>
        <w:top w:val="none" w:sz="0" w:space="0" w:color="auto"/>
        <w:left w:val="none" w:sz="0" w:space="0" w:color="auto"/>
        <w:bottom w:val="none" w:sz="0" w:space="0" w:color="auto"/>
        <w:right w:val="none" w:sz="0" w:space="0" w:color="auto"/>
      </w:divBdr>
    </w:div>
    <w:div w:id="601181717">
      <w:bodyDiv w:val="1"/>
      <w:marLeft w:val="0"/>
      <w:marRight w:val="0"/>
      <w:marTop w:val="0"/>
      <w:marBottom w:val="0"/>
      <w:divBdr>
        <w:top w:val="none" w:sz="0" w:space="0" w:color="auto"/>
        <w:left w:val="none" w:sz="0" w:space="0" w:color="auto"/>
        <w:bottom w:val="none" w:sz="0" w:space="0" w:color="auto"/>
        <w:right w:val="none" w:sz="0" w:space="0" w:color="auto"/>
      </w:divBdr>
    </w:div>
    <w:div w:id="631325579">
      <w:bodyDiv w:val="1"/>
      <w:marLeft w:val="0"/>
      <w:marRight w:val="0"/>
      <w:marTop w:val="0"/>
      <w:marBottom w:val="0"/>
      <w:divBdr>
        <w:top w:val="none" w:sz="0" w:space="0" w:color="auto"/>
        <w:left w:val="none" w:sz="0" w:space="0" w:color="auto"/>
        <w:bottom w:val="none" w:sz="0" w:space="0" w:color="auto"/>
        <w:right w:val="none" w:sz="0" w:space="0" w:color="auto"/>
      </w:divBdr>
    </w:div>
    <w:div w:id="632292192">
      <w:bodyDiv w:val="1"/>
      <w:marLeft w:val="0"/>
      <w:marRight w:val="0"/>
      <w:marTop w:val="0"/>
      <w:marBottom w:val="0"/>
      <w:divBdr>
        <w:top w:val="none" w:sz="0" w:space="0" w:color="auto"/>
        <w:left w:val="none" w:sz="0" w:space="0" w:color="auto"/>
        <w:bottom w:val="none" w:sz="0" w:space="0" w:color="auto"/>
        <w:right w:val="none" w:sz="0" w:space="0" w:color="auto"/>
      </w:divBdr>
    </w:div>
    <w:div w:id="665590517">
      <w:bodyDiv w:val="1"/>
      <w:marLeft w:val="0"/>
      <w:marRight w:val="0"/>
      <w:marTop w:val="0"/>
      <w:marBottom w:val="0"/>
      <w:divBdr>
        <w:top w:val="none" w:sz="0" w:space="0" w:color="auto"/>
        <w:left w:val="none" w:sz="0" w:space="0" w:color="auto"/>
        <w:bottom w:val="none" w:sz="0" w:space="0" w:color="auto"/>
        <w:right w:val="none" w:sz="0" w:space="0" w:color="auto"/>
      </w:divBdr>
    </w:div>
    <w:div w:id="716439872">
      <w:bodyDiv w:val="1"/>
      <w:marLeft w:val="0"/>
      <w:marRight w:val="0"/>
      <w:marTop w:val="0"/>
      <w:marBottom w:val="0"/>
      <w:divBdr>
        <w:top w:val="none" w:sz="0" w:space="0" w:color="auto"/>
        <w:left w:val="none" w:sz="0" w:space="0" w:color="auto"/>
        <w:bottom w:val="none" w:sz="0" w:space="0" w:color="auto"/>
        <w:right w:val="none" w:sz="0" w:space="0" w:color="auto"/>
      </w:divBdr>
    </w:div>
    <w:div w:id="720446093">
      <w:bodyDiv w:val="1"/>
      <w:marLeft w:val="0"/>
      <w:marRight w:val="0"/>
      <w:marTop w:val="0"/>
      <w:marBottom w:val="0"/>
      <w:divBdr>
        <w:top w:val="none" w:sz="0" w:space="0" w:color="auto"/>
        <w:left w:val="none" w:sz="0" w:space="0" w:color="auto"/>
        <w:bottom w:val="none" w:sz="0" w:space="0" w:color="auto"/>
        <w:right w:val="none" w:sz="0" w:space="0" w:color="auto"/>
      </w:divBdr>
    </w:div>
    <w:div w:id="781606589">
      <w:bodyDiv w:val="1"/>
      <w:marLeft w:val="0"/>
      <w:marRight w:val="0"/>
      <w:marTop w:val="0"/>
      <w:marBottom w:val="0"/>
      <w:divBdr>
        <w:top w:val="none" w:sz="0" w:space="0" w:color="auto"/>
        <w:left w:val="none" w:sz="0" w:space="0" w:color="auto"/>
        <w:bottom w:val="none" w:sz="0" w:space="0" w:color="auto"/>
        <w:right w:val="none" w:sz="0" w:space="0" w:color="auto"/>
      </w:divBdr>
    </w:div>
    <w:div w:id="943537758">
      <w:bodyDiv w:val="1"/>
      <w:marLeft w:val="0"/>
      <w:marRight w:val="0"/>
      <w:marTop w:val="0"/>
      <w:marBottom w:val="0"/>
      <w:divBdr>
        <w:top w:val="none" w:sz="0" w:space="0" w:color="auto"/>
        <w:left w:val="none" w:sz="0" w:space="0" w:color="auto"/>
        <w:bottom w:val="none" w:sz="0" w:space="0" w:color="auto"/>
        <w:right w:val="none" w:sz="0" w:space="0" w:color="auto"/>
      </w:divBdr>
    </w:div>
    <w:div w:id="963732781">
      <w:bodyDiv w:val="1"/>
      <w:marLeft w:val="0"/>
      <w:marRight w:val="0"/>
      <w:marTop w:val="0"/>
      <w:marBottom w:val="0"/>
      <w:divBdr>
        <w:top w:val="none" w:sz="0" w:space="0" w:color="auto"/>
        <w:left w:val="none" w:sz="0" w:space="0" w:color="auto"/>
        <w:bottom w:val="none" w:sz="0" w:space="0" w:color="auto"/>
        <w:right w:val="none" w:sz="0" w:space="0" w:color="auto"/>
      </w:divBdr>
    </w:div>
    <w:div w:id="1000693346">
      <w:bodyDiv w:val="1"/>
      <w:marLeft w:val="0"/>
      <w:marRight w:val="0"/>
      <w:marTop w:val="0"/>
      <w:marBottom w:val="0"/>
      <w:divBdr>
        <w:top w:val="none" w:sz="0" w:space="0" w:color="auto"/>
        <w:left w:val="none" w:sz="0" w:space="0" w:color="auto"/>
        <w:bottom w:val="none" w:sz="0" w:space="0" w:color="auto"/>
        <w:right w:val="none" w:sz="0" w:space="0" w:color="auto"/>
      </w:divBdr>
    </w:div>
    <w:div w:id="1113480861">
      <w:bodyDiv w:val="1"/>
      <w:marLeft w:val="0"/>
      <w:marRight w:val="0"/>
      <w:marTop w:val="0"/>
      <w:marBottom w:val="0"/>
      <w:divBdr>
        <w:top w:val="none" w:sz="0" w:space="0" w:color="auto"/>
        <w:left w:val="none" w:sz="0" w:space="0" w:color="auto"/>
        <w:bottom w:val="none" w:sz="0" w:space="0" w:color="auto"/>
        <w:right w:val="none" w:sz="0" w:space="0" w:color="auto"/>
      </w:divBdr>
    </w:div>
    <w:div w:id="1122844967">
      <w:bodyDiv w:val="1"/>
      <w:marLeft w:val="0"/>
      <w:marRight w:val="0"/>
      <w:marTop w:val="0"/>
      <w:marBottom w:val="0"/>
      <w:divBdr>
        <w:top w:val="none" w:sz="0" w:space="0" w:color="auto"/>
        <w:left w:val="none" w:sz="0" w:space="0" w:color="auto"/>
        <w:bottom w:val="none" w:sz="0" w:space="0" w:color="auto"/>
        <w:right w:val="none" w:sz="0" w:space="0" w:color="auto"/>
      </w:divBdr>
    </w:div>
    <w:div w:id="1162698053">
      <w:bodyDiv w:val="1"/>
      <w:marLeft w:val="0"/>
      <w:marRight w:val="0"/>
      <w:marTop w:val="0"/>
      <w:marBottom w:val="0"/>
      <w:divBdr>
        <w:top w:val="none" w:sz="0" w:space="0" w:color="auto"/>
        <w:left w:val="none" w:sz="0" w:space="0" w:color="auto"/>
        <w:bottom w:val="none" w:sz="0" w:space="0" w:color="auto"/>
        <w:right w:val="none" w:sz="0" w:space="0" w:color="auto"/>
      </w:divBdr>
    </w:div>
    <w:div w:id="1167405599">
      <w:bodyDiv w:val="1"/>
      <w:marLeft w:val="0"/>
      <w:marRight w:val="0"/>
      <w:marTop w:val="0"/>
      <w:marBottom w:val="0"/>
      <w:divBdr>
        <w:top w:val="none" w:sz="0" w:space="0" w:color="auto"/>
        <w:left w:val="none" w:sz="0" w:space="0" w:color="auto"/>
        <w:bottom w:val="none" w:sz="0" w:space="0" w:color="auto"/>
        <w:right w:val="none" w:sz="0" w:space="0" w:color="auto"/>
      </w:divBdr>
    </w:div>
    <w:div w:id="1169369021">
      <w:bodyDiv w:val="1"/>
      <w:marLeft w:val="0"/>
      <w:marRight w:val="0"/>
      <w:marTop w:val="0"/>
      <w:marBottom w:val="0"/>
      <w:divBdr>
        <w:top w:val="none" w:sz="0" w:space="0" w:color="auto"/>
        <w:left w:val="none" w:sz="0" w:space="0" w:color="auto"/>
        <w:bottom w:val="none" w:sz="0" w:space="0" w:color="auto"/>
        <w:right w:val="none" w:sz="0" w:space="0" w:color="auto"/>
      </w:divBdr>
    </w:div>
    <w:div w:id="1185441617">
      <w:bodyDiv w:val="1"/>
      <w:marLeft w:val="0"/>
      <w:marRight w:val="0"/>
      <w:marTop w:val="0"/>
      <w:marBottom w:val="0"/>
      <w:divBdr>
        <w:top w:val="none" w:sz="0" w:space="0" w:color="auto"/>
        <w:left w:val="none" w:sz="0" w:space="0" w:color="auto"/>
        <w:bottom w:val="none" w:sz="0" w:space="0" w:color="auto"/>
        <w:right w:val="none" w:sz="0" w:space="0" w:color="auto"/>
      </w:divBdr>
    </w:div>
    <w:div w:id="1193424474">
      <w:bodyDiv w:val="1"/>
      <w:marLeft w:val="0"/>
      <w:marRight w:val="0"/>
      <w:marTop w:val="0"/>
      <w:marBottom w:val="0"/>
      <w:divBdr>
        <w:top w:val="none" w:sz="0" w:space="0" w:color="auto"/>
        <w:left w:val="none" w:sz="0" w:space="0" w:color="auto"/>
        <w:bottom w:val="none" w:sz="0" w:space="0" w:color="auto"/>
        <w:right w:val="none" w:sz="0" w:space="0" w:color="auto"/>
      </w:divBdr>
    </w:div>
    <w:div w:id="1219130598">
      <w:bodyDiv w:val="1"/>
      <w:marLeft w:val="0"/>
      <w:marRight w:val="0"/>
      <w:marTop w:val="0"/>
      <w:marBottom w:val="0"/>
      <w:divBdr>
        <w:top w:val="none" w:sz="0" w:space="0" w:color="auto"/>
        <w:left w:val="none" w:sz="0" w:space="0" w:color="auto"/>
        <w:bottom w:val="none" w:sz="0" w:space="0" w:color="auto"/>
        <w:right w:val="none" w:sz="0" w:space="0" w:color="auto"/>
      </w:divBdr>
    </w:div>
    <w:div w:id="1233734082">
      <w:bodyDiv w:val="1"/>
      <w:marLeft w:val="0"/>
      <w:marRight w:val="0"/>
      <w:marTop w:val="0"/>
      <w:marBottom w:val="0"/>
      <w:divBdr>
        <w:top w:val="none" w:sz="0" w:space="0" w:color="auto"/>
        <w:left w:val="none" w:sz="0" w:space="0" w:color="auto"/>
        <w:bottom w:val="none" w:sz="0" w:space="0" w:color="auto"/>
        <w:right w:val="none" w:sz="0" w:space="0" w:color="auto"/>
      </w:divBdr>
    </w:div>
    <w:div w:id="1315717464">
      <w:bodyDiv w:val="1"/>
      <w:marLeft w:val="0"/>
      <w:marRight w:val="0"/>
      <w:marTop w:val="0"/>
      <w:marBottom w:val="0"/>
      <w:divBdr>
        <w:top w:val="none" w:sz="0" w:space="0" w:color="auto"/>
        <w:left w:val="none" w:sz="0" w:space="0" w:color="auto"/>
        <w:bottom w:val="none" w:sz="0" w:space="0" w:color="auto"/>
        <w:right w:val="none" w:sz="0" w:space="0" w:color="auto"/>
      </w:divBdr>
    </w:div>
    <w:div w:id="1503087664">
      <w:bodyDiv w:val="1"/>
      <w:marLeft w:val="0"/>
      <w:marRight w:val="0"/>
      <w:marTop w:val="0"/>
      <w:marBottom w:val="0"/>
      <w:divBdr>
        <w:top w:val="none" w:sz="0" w:space="0" w:color="auto"/>
        <w:left w:val="none" w:sz="0" w:space="0" w:color="auto"/>
        <w:bottom w:val="none" w:sz="0" w:space="0" w:color="auto"/>
        <w:right w:val="none" w:sz="0" w:space="0" w:color="auto"/>
      </w:divBdr>
    </w:div>
    <w:div w:id="1518423391">
      <w:bodyDiv w:val="1"/>
      <w:marLeft w:val="0"/>
      <w:marRight w:val="0"/>
      <w:marTop w:val="0"/>
      <w:marBottom w:val="0"/>
      <w:divBdr>
        <w:top w:val="none" w:sz="0" w:space="0" w:color="auto"/>
        <w:left w:val="none" w:sz="0" w:space="0" w:color="auto"/>
        <w:bottom w:val="none" w:sz="0" w:space="0" w:color="auto"/>
        <w:right w:val="none" w:sz="0" w:space="0" w:color="auto"/>
      </w:divBdr>
    </w:div>
    <w:div w:id="1586458349">
      <w:bodyDiv w:val="1"/>
      <w:marLeft w:val="0"/>
      <w:marRight w:val="0"/>
      <w:marTop w:val="0"/>
      <w:marBottom w:val="0"/>
      <w:divBdr>
        <w:top w:val="none" w:sz="0" w:space="0" w:color="auto"/>
        <w:left w:val="none" w:sz="0" w:space="0" w:color="auto"/>
        <w:bottom w:val="none" w:sz="0" w:space="0" w:color="auto"/>
        <w:right w:val="none" w:sz="0" w:space="0" w:color="auto"/>
      </w:divBdr>
    </w:div>
    <w:div w:id="1589658312">
      <w:bodyDiv w:val="1"/>
      <w:marLeft w:val="0"/>
      <w:marRight w:val="0"/>
      <w:marTop w:val="0"/>
      <w:marBottom w:val="0"/>
      <w:divBdr>
        <w:top w:val="none" w:sz="0" w:space="0" w:color="auto"/>
        <w:left w:val="none" w:sz="0" w:space="0" w:color="auto"/>
        <w:bottom w:val="none" w:sz="0" w:space="0" w:color="auto"/>
        <w:right w:val="none" w:sz="0" w:space="0" w:color="auto"/>
      </w:divBdr>
    </w:div>
    <w:div w:id="1604652815">
      <w:bodyDiv w:val="1"/>
      <w:marLeft w:val="0"/>
      <w:marRight w:val="0"/>
      <w:marTop w:val="0"/>
      <w:marBottom w:val="0"/>
      <w:divBdr>
        <w:top w:val="none" w:sz="0" w:space="0" w:color="auto"/>
        <w:left w:val="none" w:sz="0" w:space="0" w:color="auto"/>
        <w:bottom w:val="none" w:sz="0" w:space="0" w:color="auto"/>
        <w:right w:val="none" w:sz="0" w:space="0" w:color="auto"/>
      </w:divBdr>
    </w:div>
    <w:div w:id="1614745827">
      <w:bodyDiv w:val="1"/>
      <w:marLeft w:val="0"/>
      <w:marRight w:val="0"/>
      <w:marTop w:val="0"/>
      <w:marBottom w:val="0"/>
      <w:divBdr>
        <w:top w:val="none" w:sz="0" w:space="0" w:color="auto"/>
        <w:left w:val="none" w:sz="0" w:space="0" w:color="auto"/>
        <w:bottom w:val="none" w:sz="0" w:space="0" w:color="auto"/>
        <w:right w:val="none" w:sz="0" w:space="0" w:color="auto"/>
      </w:divBdr>
    </w:div>
    <w:div w:id="1631544928">
      <w:bodyDiv w:val="1"/>
      <w:marLeft w:val="0"/>
      <w:marRight w:val="0"/>
      <w:marTop w:val="0"/>
      <w:marBottom w:val="0"/>
      <w:divBdr>
        <w:top w:val="none" w:sz="0" w:space="0" w:color="auto"/>
        <w:left w:val="none" w:sz="0" w:space="0" w:color="auto"/>
        <w:bottom w:val="none" w:sz="0" w:space="0" w:color="auto"/>
        <w:right w:val="none" w:sz="0" w:space="0" w:color="auto"/>
      </w:divBdr>
    </w:div>
    <w:div w:id="1659264410">
      <w:bodyDiv w:val="1"/>
      <w:marLeft w:val="0"/>
      <w:marRight w:val="0"/>
      <w:marTop w:val="0"/>
      <w:marBottom w:val="0"/>
      <w:divBdr>
        <w:top w:val="none" w:sz="0" w:space="0" w:color="auto"/>
        <w:left w:val="none" w:sz="0" w:space="0" w:color="auto"/>
        <w:bottom w:val="none" w:sz="0" w:space="0" w:color="auto"/>
        <w:right w:val="none" w:sz="0" w:space="0" w:color="auto"/>
      </w:divBdr>
    </w:div>
    <w:div w:id="1719207986">
      <w:bodyDiv w:val="1"/>
      <w:marLeft w:val="0"/>
      <w:marRight w:val="0"/>
      <w:marTop w:val="0"/>
      <w:marBottom w:val="0"/>
      <w:divBdr>
        <w:top w:val="none" w:sz="0" w:space="0" w:color="auto"/>
        <w:left w:val="none" w:sz="0" w:space="0" w:color="auto"/>
        <w:bottom w:val="none" w:sz="0" w:space="0" w:color="auto"/>
        <w:right w:val="none" w:sz="0" w:space="0" w:color="auto"/>
      </w:divBdr>
    </w:div>
    <w:div w:id="1730961884">
      <w:bodyDiv w:val="1"/>
      <w:marLeft w:val="0"/>
      <w:marRight w:val="0"/>
      <w:marTop w:val="0"/>
      <w:marBottom w:val="0"/>
      <w:divBdr>
        <w:top w:val="none" w:sz="0" w:space="0" w:color="auto"/>
        <w:left w:val="none" w:sz="0" w:space="0" w:color="auto"/>
        <w:bottom w:val="none" w:sz="0" w:space="0" w:color="auto"/>
        <w:right w:val="none" w:sz="0" w:space="0" w:color="auto"/>
      </w:divBdr>
    </w:div>
    <w:div w:id="1741095076">
      <w:bodyDiv w:val="1"/>
      <w:marLeft w:val="0"/>
      <w:marRight w:val="0"/>
      <w:marTop w:val="0"/>
      <w:marBottom w:val="0"/>
      <w:divBdr>
        <w:top w:val="none" w:sz="0" w:space="0" w:color="auto"/>
        <w:left w:val="none" w:sz="0" w:space="0" w:color="auto"/>
        <w:bottom w:val="none" w:sz="0" w:space="0" w:color="auto"/>
        <w:right w:val="none" w:sz="0" w:space="0" w:color="auto"/>
      </w:divBdr>
    </w:div>
    <w:div w:id="1774132267">
      <w:bodyDiv w:val="1"/>
      <w:marLeft w:val="0"/>
      <w:marRight w:val="0"/>
      <w:marTop w:val="0"/>
      <w:marBottom w:val="0"/>
      <w:divBdr>
        <w:top w:val="none" w:sz="0" w:space="0" w:color="auto"/>
        <w:left w:val="none" w:sz="0" w:space="0" w:color="auto"/>
        <w:bottom w:val="none" w:sz="0" w:space="0" w:color="auto"/>
        <w:right w:val="none" w:sz="0" w:space="0" w:color="auto"/>
      </w:divBdr>
    </w:div>
    <w:div w:id="1798521807">
      <w:bodyDiv w:val="1"/>
      <w:marLeft w:val="0"/>
      <w:marRight w:val="0"/>
      <w:marTop w:val="0"/>
      <w:marBottom w:val="0"/>
      <w:divBdr>
        <w:top w:val="none" w:sz="0" w:space="0" w:color="auto"/>
        <w:left w:val="none" w:sz="0" w:space="0" w:color="auto"/>
        <w:bottom w:val="none" w:sz="0" w:space="0" w:color="auto"/>
        <w:right w:val="none" w:sz="0" w:space="0" w:color="auto"/>
      </w:divBdr>
    </w:div>
    <w:div w:id="1804036639">
      <w:bodyDiv w:val="1"/>
      <w:marLeft w:val="0"/>
      <w:marRight w:val="0"/>
      <w:marTop w:val="0"/>
      <w:marBottom w:val="0"/>
      <w:divBdr>
        <w:top w:val="none" w:sz="0" w:space="0" w:color="auto"/>
        <w:left w:val="none" w:sz="0" w:space="0" w:color="auto"/>
        <w:bottom w:val="none" w:sz="0" w:space="0" w:color="auto"/>
        <w:right w:val="none" w:sz="0" w:space="0" w:color="auto"/>
      </w:divBdr>
    </w:div>
    <w:div w:id="1878538819">
      <w:bodyDiv w:val="1"/>
      <w:marLeft w:val="0"/>
      <w:marRight w:val="0"/>
      <w:marTop w:val="0"/>
      <w:marBottom w:val="0"/>
      <w:divBdr>
        <w:top w:val="none" w:sz="0" w:space="0" w:color="auto"/>
        <w:left w:val="none" w:sz="0" w:space="0" w:color="auto"/>
        <w:bottom w:val="none" w:sz="0" w:space="0" w:color="auto"/>
        <w:right w:val="none" w:sz="0" w:space="0" w:color="auto"/>
      </w:divBdr>
    </w:div>
    <w:div w:id="1947736290">
      <w:bodyDiv w:val="1"/>
      <w:marLeft w:val="0"/>
      <w:marRight w:val="0"/>
      <w:marTop w:val="0"/>
      <w:marBottom w:val="0"/>
      <w:divBdr>
        <w:top w:val="none" w:sz="0" w:space="0" w:color="auto"/>
        <w:left w:val="none" w:sz="0" w:space="0" w:color="auto"/>
        <w:bottom w:val="none" w:sz="0" w:space="0" w:color="auto"/>
        <w:right w:val="none" w:sz="0" w:space="0" w:color="auto"/>
      </w:divBdr>
    </w:div>
    <w:div w:id="1950694448">
      <w:bodyDiv w:val="1"/>
      <w:marLeft w:val="0"/>
      <w:marRight w:val="0"/>
      <w:marTop w:val="0"/>
      <w:marBottom w:val="0"/>
      <w:divBdr>
        <w:top w:val="none" w:sz="0" w:space="0" w:color="auto"/>
        <w:left w:val="none" w:sz="0" w:space="0" w:color="auto"/>
        <w:bottom w:val="none" w:sz="0" w:space="0" w:color="auto"/>
        <w:right w:val="none" w:sz="0" w:space="0" w:color="auto"/>
      </w:divBdr>
    </w:div>
    <w:div w:id="1975062805">
      <w:bodyDiv w:val="1"/>
      <w:marLeft w:val="0"/>
      <w:marRight w:val="0"/>
      <w:marTop w:val="0"/>
      <w:marBottom w:val="0"/>
      <w:divBdr>
        <w:top w:val="none" w:sz="0" w:space="0" w:color="auto"/>
        <w:left w:val="none" w:sz="0" w:space="0" w:color="auto"/>
        <w:bottom w:val="none" w:sz="0" w:space="0" w:color="auto"/>
        <w:right w:val="none" w:sz="0" w:space="0" w:color="auto"/>
      </w:divBdr>
    </w:div>
    <w:div w:id="2016110770">
      <w:bodyDiv w:val="1"/>
      <w:marLeft w:val="0"/>
      <w:marRight w:val="0"/>
      <w:marTop w:val="0"/>
      <w:marBottom w:val="0"/>
      <w:divBdr>
        <w:top w:val="none" w:sz="0" w:space="0" w:color="auto"/>
        <w:left w:val="none" w:sz="0" w:space="0" w:color="auto"/>
        <w:bottom w:val="none" w:sz="0" w:space="0" w:color="auto"/>
        <w:right w:val="none" w:sz="0" w:space="0" w:color="auto"/>
      </w:divBdr>
    </w:div>
    <w:div w:id="2026898383">
      <w:bodyDiv w:val="1"/>
      <w:marLeft w:val="0"/>
      <w:marRight w:val="0"/>
      <w:marTop w:val="0"/>
      <w:marBottom w:val="0"/>
      <w:divBdr>
        <w:top w:val="none" w:sz="0" w:space="0" w:color="auto"/>
        <w:left w:val="none" w:sz="0" w:space="0" w:color="auto"/>
        <w:bottom w:val="none" w:sz="0" w:space="0" w:color="auto"/>
        <w:right w:val="none" w:sz="0" w:space="0" w:color="auto"/>
      </w:divBdr>
    </w:div>
    <w:div w:id="2115904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g"/><Relationship Id="rId47" Type="http://schemas.openxmlformats.org/officeDocument/2006/relationships/hyperlink" Target="https://www.waveshare.com/product/robotics/robot-arm-control/roarm-m2-s.htm" TargetMode="External"/><Relationship Id="rId63" Type="http://schemas.openxmlformats.org/officeDocument/2006/relationships/image" Target="media/image46.png"/><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hyperlink" Target="https://assistive.kinovarobotics.com/product/jaco-robotic-arm"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1.xml"/><Relationship Id="rId74" Type="http://schemas.microsoft.com/office/2020/10/relationships/intelligence" Target="intelligence2.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1.jp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glossaryDocument" Target="glossary/document.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parentprojectmd.org/care/for-families/for-newly-diagnosed/what-you-need-to-know/" TargetMode="External"/><Relationship Id="rId59" Type="http://schemas.openxmlformats.org/officeDocument/2006/relationships/image" Target="media/image42.png"/><Relationship Id="rId67"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jp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26A8445D13247D394983E9028C01B1A"/>
        <w:category>
          <w:name w:val="General"/>
          <w:gallery w:val="placeholder"/>
        </w:category>
        <w:types>
          <w:type w:val="bbPlcHdr"/>
        </w:types>
        <w:behaviors>
          <w:behavior w:val="content"/>
        </w:behaviors>
        <w:guid w:val="{BD23A2E0-5726-4D1F-B75C-5BE0D5A3D71C}"/>
      </w:docPartPr>
      <w:docPartBody>
        <w:p xmlns:wp14="http://schemas.microsoft.com/office/word/2010/wordml" w:rsidR="008E0A1C" w:rsidP="00390192" w:rsidRDefault="00390192" w14:paraId="6B00D73C" wp14:textId="77777777">
          <w:pPr>
            <w:pStyle w:val="D26A8445D13247D394983E9028C01B1A"/>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UICTFontTextStyleBody">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192"/>
    <w:rsid w:val="00097A52"/>
    <w:rsid w:val="000E30C1"/>
    <w:rsid w:val="000E4ECC"/>
    <w:rsid w:val="0020444C"/>
    <w:rsid w:val="00280D2A"/>
    <w:rsid w:val="003230DE"/>
    <w:rsid w:val="0038107A"/>
    <w:rsid w:val="00390192"/>
    <w:rsid w:val="0039073A"/>
    <w:rsid w:val="00485692"/>
    <w:rsid w:val="004F5C7D"/>
    <w:rsid w:val="00574FCF"/>
    <w:rsid w:val="00576645"/>
    <w:rsid w:val="0070135A"/>
    <w:rsid w:val="007B68FC"/>
    <w:rsid w:val="008E0A1C"/>
    <w:rsid w:val="009D6D14"/>
    <w:rsid w:val="00B82133"/>
    <w:rsid w:val="00CF760D"/>
    <w:rsid w:val="00D7298F"/>
    <w:rsid w:val="00DA3C98"/>
    <w:rsid w:val="00E0035F"/>
    <w:rsid w:val="00F2170B"/>
    <w:rsid w:val="00FE3A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6A8445D13247D394983E9028C01B1A">
    <w:name w:val="D26A8445D13247D394983E9028C01B1A"/>
    <w:rsid w:val="00390192"/>
  </w:style>
  <w:style w:type="character" w:styleId="PlaceholderText">
    <w:name w:val="Placeholder Text"/>
    <w:basedOn w:val="DefaultParagraphFont"/>
    <w:uiPriority w:val="99"/>
    <w:semiHidden/>
    <w:rsid w:val="003230D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b82c03e-2837-4be0-8727-e5fbd754f691">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D21841975915F41A8985461301676F8" ma:contentTypeVersion="11" ma:contentTypeDescription="Create a new document." ma:contentTypeScope="" ma:versionID="75d60c1003187be04a6a9c4fbaffa7d1">
  <xsd:schema xmlns:xsd="http://www.w3.org/2001/XMLSchema" xmlns:xs="http://www.w3.org/2001/XMLSchema" xmlns:p="http://schemas.microsoft.com/office/2006/metadata/properties" xmlns:ns2="db82c03e-2837-4be0-8727-e5fbd754f691" targetNamespace="http://schemas.microsoft.com/office/2006/metadata/properties" ma:root="true" ma:fieldsID="0cf8d107715d65695159bc516182e459" ns2:_="">
    <xsd:import namespace="db82c03e-2837-4be0-8727-e5fbd754f69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lcf76f155ced4ddcb4097134ff3c332f"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82c03e-2837-4be0-8727-e5fbd754f6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886477d7-ad29-47e7-b319-eaa6f1949674"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62E6C2-374F-4B58-8C5C-968DC9430C39}">
  <ds:schemaRefs>
    <ds:schemaRef ds:uri="http://schemas.openxmlformats.org/officeDocument/2006/bibliography"/>
  </ds:schemaRefs>
</ds:datastoreItem>
</file>

<file path=customXml/itemProps2.xml><?xml version="1.0" encoding="utf-8"?>
<ds:datastoreItem xmlns:ds="http://schemas.openxmlformats.org/officeDocument/2006/customXml" ds:itemID="{D92BC637-7BC4-4D58-B63B-840DE55C1478}">
  <ds:schemaRefs>
    <ds:schemaRef ds:uri="http://schemas.microsoft.com/office/2006/metadata/properties"/>
    <ds:schemaRef ds:uri="http://schemas.microsoft.com/office/infopath/2007/PartnerControls"/>
    <ds:schemaRef ds:uri="db82c03e-2837-4be0-8727-e5fbd754f691"/>
  </ds:schemaRefs>
</ds:datastoreItem>
</file>

<file path=customXml/itemProps3.xml><?xml version="1.0" encoding="utf-8"?>
<ds:datastoreItem xmlns:ds="http://schemas.openxmlformats.org/officeDocument/2006/customXml" ds:itemID="{3A250577-6C1D-44A9-BB8B-D47741B3BCDA}"/>
</file>

<file path=customXml/itemProps4.xml><?xml version="1.0" encoding="utf-8"?>
<ds:datastoreItem xmlns:ds="http://schemas.openxmlformats.org/officeDocument/2006/customXml" ds:itemID="{341D8A4E-5C2E-4A2D-8670-FEC29E49BBE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PDR Report Team 205</dc:title>
  <dc:subject/>
  <dc:creator>Baum, Andrew</dc:creator>
  <keywords/>
  <dc:description/>
  <lastModifiedBy>Lee, Justin</lastModifiedBy>
  <revision>1191</revision>
  <lastPrinted>2024-10-30T06:47:00.0000000Z</lastPrinted>
  <dcterms:created xsi:type="dcterms:W3CDTF">2024-10-02T15:13:00.0000000Z</dcterms:created>
  <dcterms:modified xsi:type="dcterms:W3CDTF">2024-12-08T17:49:00.1777056Z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0x0101003D21841975915F41A8985461301676F8</vt:lpwstr>
  </property>
  <property fmtid="{D5CDD505-2E9C-101B-9397-08002B2CF9AE}" pid="3" name="MediaServiceImageTags">
    <vt:lpwstr/>
  </property>
</Properties>
</file>